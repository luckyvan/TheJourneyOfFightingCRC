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F5D" w:rsidDel="0053238A" w:rsidRDefault="00DE3F5D">
      <w:pPr>
        <w:rPr>
          <w:del w:id="0" w:author="Fan.Chou" w:date="2016-11-15T17:57:00Z"/>
        </w:rPr>
      </w:pPr>
    </w:p>
    <w:p w:rsidR="00DE3F5D" w:rsidRDefault="00DE3F5D">
      <w:bookmarkStart w:id="1" w:name="_GoBack"/>
      <w:bookmarkEnd w:id="1"/>
    </w:p>
    <w:tbl>
      <w:tblPr>
        <w:tblStyle w:val="TableGrid"/>
        <w:tblW w:w="11023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3"/>
        <w:gridCol w:w="727"/>
        <w:gridCol w:w="277"/>
        <w:gridCol w:w="269"/>
        <w:gridCol w:w="851"/>
        <w:gridCol w:w="422"/>
        <w:gridCol w:w="428"/>
        <w:gridCol w:w="664"/>
        <w:gridCol w:w="624"/>
        <w:gridCol w:w="11"/>
        <w:gridCol w:w="1266"/>
        <w:gridCol w:w="327"/>
        <w:gridCol w:w="411"/>
        <w:gridCol w:w="525"/>
        <w:gridCol w:w="1190"/>
        <w:gridCol w:w="369"/>
        <w:gridCol w:w="1559"/>
      </w:tblGrid>
      <w:tr w:rsidR="00331A0B" w:rsidRPr="00B91186" w:rsidTr="00D754CB">
        <w:tc>
          <w:tcPr>
            <w:tcW w:w="11023" w:type="dxa"/>
            <w:gridSpan w:val="17"/>
          </w:tcPr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31A0B" w:rsidRPr="002B1D75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PET/CT  Imaging Report</w:t>
            </w:r>
          </w:p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</w:p>
        </w:tc>
      </w:tr>
      <w:tr w:rsidR="0006516F" w:rsidRPr="00B91186" w:rsidTr="001E0B2F">
        <w:tc>
          <w:tcPr>
            <w:tcW w:w="1103" w:type="dxa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Name:</w:t>
            </w:r>
          </w:p>
        </w:tc>
        <w:tc>
          <w:tcPr>
            <w:tcW w:w="1273" w:type="dxa"/>
            <w:gridSpan w:val="3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Wang </w:t>
            </w:r>
            <w:proofErr w:type="spellStart"/>
            <w:r w:rsidRPr="00B91186">
              <w:rPr>
                <w:rFonts w:ascii="Times New Roman" w:hAnsi="Times New Roman" w:cs="Times New Roman"/>
              </w:rPr>
              <w:t>Yinghui</w:t>
            </w:r>
            <w:proofErr w:type="spellEnd"/>
          </w:p>
        </w:tc>
        <w:tc>
          <w:tcPr>
            <w:tcW w:w="851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Gender:</w:t>
            </w:r>
          </w:p>
        </w:tc>
        <w:tc>
          <w:tcPr>
            <w:tcW w:w="850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Female</w:t>
            </w:r>
          </w:p>
        </w:tc>
        <w:tc>
          <w:tcPr>
            <w:tcW w:w="664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Age</w:t>
            </w:r>
          </w:p>
        </w:tc>
        <w:tc>
          <w:tcPr>
            <w:tcW w:w="635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266" w:type="dxa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Department:</w:t>
            </w:r>
          </w:p>
        </w:tc>
        <w:tc>
          <w:tcPr>
            <w:tcW w:w="1263" w:type="dxa"/>
            <w:gridSpan w:val="3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Liu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186">
              <w:rPr>
                <w:rFonts w:ascii="Times New Roman" w:hAnsi="Times New Roman" w:cs="Times New Roman"/>
              </w:rPr>
              <w:t>Houbao</w:t>
            </w:r>
            <w:proofErr w:type="spellEnd"/>
          </w:p>
        </w:tc>
        <w:tc>
          <w:tcPr>
            <w:tcW w:w="1559" w:type="dxa"/>
            <w:gridSpan w:val="2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Nuclear Medicine No.:</w:t>
            </w:r>
          </w:p>
        </w:tc>
        <w:tc>
          <w:tcPr>
            <w:tcW w:w="1559" w:type="dxa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ZS16267310</w:t>
            </w:r>
          </w:p>
        </w:tc>
      </w:tr>
      <w:tr w:rsidR="00AE4F5D" w:rsidRPr="00B91186" w:rsidTr="001E0B2F">
        <w:tc>
          <w:tcPr>
            <w:tcW w:w="1103" w:type="dxa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Outpatient No.:</w:t>
            </w:r>
          </w:p>
        </w:tc>
        <w:tc>
          <w:tcPr>
            <w:tcW w:w="2124" w:type="dxa"/>
            <w:gridSpan w:val="4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YL11697043</w:t>
            </w:r>
          </w:p>
        </w:tc>
        <w:tc>
          <w:tcPr>
            <w:tcW w:w="151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Inpatient No.</w:t>
            </w:r>
            <w:r w:rsidR="001877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624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Ward:</w:t>
            </w:r>
          </w:p>
        </w:tc>
        <w:tc>
          <w:tcPr>
            <w:tcW w:w="936" w:type="dxa"/>
            <w:gridSpan w:val="2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gridSpan w:val="2"/>
          </w:tcPr>
          <w:p w:rsidR="00AE4F5D" w:rsidRPr="00B91186" w:rsidRDefault="00A94C4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Bed</w:t>
            </w:r>
            <w:r w:rsidR="00734F82">
              <w:rPr>
                <w:rFonts w:ascii="Times New Roman" w:hAnsi="Times New Roman" w:cs="Times New Roman"/>
              </w:rPr>
              <w:t xml:space="preserve"> No.: </w:t>
            </w:r>
          </w:p>
        </w:tc>
        <w:tc>
          <w:tcPr>
            <w:tcW w:w="1559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</w:tr>
      <w:tr w:rsidR="00F65DD4" w:rsidRPr="00B91186" w:rsidTr="00D754CB">
        <w:tc>
          <w:tcPr>
            <w:tcW w:w="2107" w:type="dxa"/>
            <w:gridSpan w:val="3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Name</w:t>
            </w:r>
            <w:r w:rsidR="007C328A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3258" w:type="dxa"/>
            <w:gridSpan w:val="6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PET/CT Body </w:t>
            </w:r>
            <w:proofErr w:type="spellStart"/>
            <w:r w:rsidRPr="00B91186">
              <w:rPr>
                <w:rFonts w:ascii="Times New Roman" w:hAnsi="Times New Roman" w:cs="Times New Roman"/>
              </w:rPr>
              <w:t>Tumor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SPECT</w:t>
            </w:r>
          </w:p>
        </w:tc>
        <w:tc>
          <w:tcPr>
            <w:tcW w:w="1604" w:type="dxa"/>
            <w:gridSpan w:val="3"/>
          </w:tcPr>
          <w:p w:rsidR="00F65DD4" w:rsidRPr="00B91186" w:rsidRDefault="005E6B4D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Clinical Diagnosis</w:t>
            </w:r>
            <w:r w:rsidR="0022410C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054" w:type="dxa"/>
            <w:gridSpan w:val="5"/>
          </w:tcPr>
          <w:p w:rsidR="00F65DD4" w:rsidRPr="00B91186" w:rsidRDefault="00B33B9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Liver metastasis of colon </w:t>
            </w:r>
            <w:r w:rsidR="006E3712" w:rsidRPr="0053238A">
              <w:t>carcinoma MT</w:t>
            </w:r>
            <w:r w:rsidR="000914DB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836713" w:rsidRPr="00B91186" w:rsidTr="00D754CB">
        <w:tc>
          <w:tcPr>
            <w:tcW w:w="1830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Imaging Agent:</w:t>
            </w:r>
          </w:p>
        </w:tc>
        <w:tc>
          <w:tcPr>
            <w:tcW w:w="1819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18F-FDG</w:t>
            </w:r>
          </w:p>
        </w:tc>
        <w:tc>
          <w:tcPr>
            <w:tcW w:w="1716" w:type="dxa"/>
            <w:gridSpan w:val="3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Height:</w:t>
            </w:r>
          </w:p>
        </w:tc>
        <w:tc>
          <w:tcPr>
            <w:tcW w:w="2015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166cm</w:t>
            </w:r>
          </w:p>
        </w:tc>
        <w:tc>
          <w:tcPr>
            <w:tcW w:w="1715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Weight:</w:t>
            </w:r>
          </w:p>
        </w:tc>
        <w:tc>
          <w:tcPr>
            <w:tcW w:w="1928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60Kg</w:t>
            </w:r>
          </w:p>
        </w:tc>
      </w:tr>
      <w:tr w:rsidR="00DC39B7" w:rsidRPr="00B91186" w:rsidTr="00D754CB">
        <w:tc>
          <w:tcPr>
            <w:tcW w:w="1830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Full dose:</w:t>
            </w:r>
          </w:p>
        </w:tc>
        <w:tc>
          <w:tcPr>
            <w:tcW w:w="1819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7.79 </w:t>
            </w:r>
            <w:proofErr w:type="spellStart"/>
            <w:r w:rsidRPr="00B91186">
              <w:rPr>
                <w:rFonts w:ascii="Times New Roman" w:hAnsi="Times New Roman" w:cs="Times New Roman"/>
              </w:rPr>
              <w:t>mCi</w:t>
            </w:r>
            <w:proofErr w:type="spellEnd"/>
          </w:p>
        </w:tc>
        <w:tc>
          <w:tcPr>
            <w:tcW w:w="1716" w:type="dxa"/>
            <w:gridSpan w:val="3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After Imaging:</w:t>
            </w:r>
          </w:p>
        </w:tc>
        <w:tc>
          <w:tcPr>
            <w:tcW w:w="2015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0.17 </w:t>
            </w:r>
            <w:proofErr w:type="spellStart"/>
            <w:r w:rsidRPr="00B91186">
              <w:rPr>
                <w:rFonts w:ascii="Times New Roman" w:hAnsi="Times New Roman" w:cs="Times New Roman"/>
              </w:rPr>
              <w:t>mCi</w:t>
            </w:r>
            <w:proofErr w:type="spellEnd"/>
          </w:p>
        </w:tc>
        <w:tc>
          <w:tcPr>
            <w:tcW w:w="1715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Fasting glucose:</w:t>
            </w:r>
          </w:p>
        </w:tc>
        <w:tc>
          <w:tcPr>
            <w:tcW w:w="1928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5.3 </w:t>
            </w:r>
            <w:proofErr w:type="spellStart"/>
            <w:r w:rsidRPr="00B91186">
              <w:rPr>
                <w:rFonts w:ascii="Times New Roman" w:hAnsi="Times New Roman" w:cs="Times New Roman"/>
              </w:rPr>
              <w:t>mmol</w:t>
            </w:r>
            <w:proofErr w:type="spellEnd"/>
            <w:r w:rsidRPr="00B91186">
              <w:rPr>
                <w:rFonts w:ascii="Times New Roman" w:hAnsi="Times New Roman" w:cs="Times New Roman"/>
              </w:rPr>
              <w:t>/l.</w:t>
            </w:r>
          </w:p>
        </w:tc>
      </w:tr>
      <w:tr w:rsidR="003E6839" w:rsidRPr="00B91186" w:rsidTr="00D754CB">
        <w:tc>
          <w:tcPr>
            <w:tcW w:w="1830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Time:</w:t>
            </w:r>
          </w:p>
        </w:tc>
        <w:tc>
          <w:tcPr>
            <w:tcW w:w="1819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10:56</w:t>
            </w:r>
          </w:p>
        </w:tc>
        <w:tc>
          <w:tcPr>
            <w:tcW w:w="1716" w:type="dxa"/>
            <w:gridSpan w:val="3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Report Time:</w:t>
            </w:r>
          </w:p>
        </w:tc>
        <w:tc>
          <w:tcPr>
            <w:tcW w:w="2015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11:27</w:t>
            </w:r>
          </w:p>
        </w:tc>
        <w:tc>
          <w:tcPr>
            <w:tcW w:w="1715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Review Time:</w:t>
            </w:r>
          </w:p>
        </w:tc>
        <w:tc>
          <w:tcPr>
            <w:tcW w:w="1928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18:27</w:t>
            </w:r>
          </w:p>
        </w:tc>
      </w:tr>
      <w:tr w:rsidR="003E683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3E6839" w:rsidRPr="009576D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Brief medical history:</w:t>
            </w:r>
          </w:p>
          <w:p w:rsidR="005E3EA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Mass found in </w:t>
            </w:r>
            <w:r w:rsidRPr="00C163B0">
              <w:rPr>
                <w:rFonts w:ascii="Times New Roman" w:hAnsi="Times New Roman" w:cs="Times New Roman"/>
                <w:u w:color="FA5050"/>
              </w:rPr>
              <w:t>right</w:t>
            </w:r>
            <w:r w:rsidRPr="00B91186">
              <w:rPr>
                <w:rFonts w:ascii="Times New Roman" w:hAnsi="Times New Roman" w:cs="Times New Roman"/>
              </w:rPr>
              <w:t xml:space="preserve"> lower abdomen for more than 1</w:t>
            </w:r>
            <w:r w:rsidR="0001532D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month.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2016-10-24 CT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5E3EA8" w:rsidRPr="00B91186">
              <w:rPr>
                <w:rFonts w:ascii="Times New Roman" w:hAnsi="Times New Roman" w:cs="Times New Roman"/>
              </w:rPr>
              <w:t xml:space="preserve">Multiple liver occupancies. Gall stones. </w:t>
            </w:r>
            <w:proofErr w:type="spellStart"/>
            <w:r w:rsidR="005E3EA8" w:rsidRPr="00B91186">
              <w:rPr>
                <w:rFonts w:ascii="Times New Roman" w:hAnsi="Times New Roman" w:cs="Times New Roman"/>
              </w:rPr>
              <w:t>Cholecystitis</w:t>
            </w:r>
            <w:proofErr w:type="spellEnd"/>
            <w:r w:rsidR="005E3EA8" w:rsidRPr="00B91186">
              <w:rPr>
                <w:rFonts w:ascii="Times New Roman" w:hAnsi="Times New Roman" w:cs="Times New Roman"/>
              </w:rPr>
              <w:t>.</w:t>
            </w:r>
          </w:p>
          <w:p w:rsidR="00494EC1" w:rsidRDefault="005E3EA8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2016-10-24 Ultrasound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FC2321" w:rsidRPr="00B91186">
              <w:rPr>
                <w:rFonts w:ascii="Times New Roman" w:hAnsi="Times New Roman" w:cs="Times New Roman"/>
              </w:rPr>
              <w:t xml:space="preserve">Liver: non-homogeneous </w:t>
            </w:r>
            <w:proofErr w:type="spellStart"/>
            <w:r w:rsidR="00FC2321" w:rsidRPr="00C163B0">
              <w:rPr>
                <w:rFonts w:ascii="Times New Roman" w:hAnsi="Times New Roman" w:cs="Times New Roman"/>
                <w:u w:color="FA5050"/>
              </w:rPr>
              <w:t>hypoechoic</w:t>
            </w:r>
            <w:proofErr w:type="spellEnd"/>
            <w:r w:rsidR="00FC2321"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2321" w:rsidRPr="00C163B0">
              <w:rPr>
                <w:rFonts w:ascii="Times New Roman" w:hAnsi="Times New Roman" w:cs="Times New Roman"/>
                <w:u w:color="FA5050"/>
              </w:rPr>
              <w:t>isoechoes</w:t>
            </w:r>
            <w:proofErr w:type="spellEnd"/>
            <w:r w:rsidR="00FC2321" w:rsidRPr="00B91186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="00FC2321" w:rsidRPr="00B91186">
              <w:rPr>
                <w:rFonts w:ascii="Times New Roman" w:hAnsi="Times New Roman" w:cs="Times New Roman"/>
              </w:rPr>
              <w:t>Cholecystitis</w:t>
            </w:r>
            <w:proofErr w:type="spellEnd"/>
            <w:r w:rsidR="00FC2321" w:rsidRPr="00B91186">
              <w:rPr>
                <w:rFonts w:ascii="Times New Roman" w:hAnsi="Times New Roman" w:cs="Times New Roman"/>
              </w:rPr>
              <w:t>. Gall stones. Uterine atrophy.</w:t>
            </w:r>
          </w:p>
          <w:p w:rsidR="008D232B" w:rsidRDefault="00494EC1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2016-10-24</w:t>
            </w:r>
            <w:r w:rsidR="00725EE9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Examination by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F2871" w:rsidRPr="00B91186">
              <w:rPr>
                <w:rFonts w:ascii="Times New Roman" w:hAnsi="Times New Roman" w:cs="Times New Roman"/>
              </w:rPr>
              <w:t>CEA</w:t>
            </w:r>
            <w:r w:rsidR="001C2532" w:rsidRPr="00B91186">
              <w:rPr>
                <w:rFonts w:ascii="Times New Roman" w:hAnsi="Times New Roman" w:cs="Times New Roman"/>
              </w:rPr>
              <w:t xml:space="preserve"> 325.1</w:t>
            </w:r>
            <w:r w:rsidR="001C2532" w:rsidRPr="00C163B0">
              <w:rPr>
                <w:rFonts w:ascii="Times New Roman" w:hAnsi="Times New Roman" w:cs="Times New Roman"/>
                <w:u w:color="FA5050"/>
              </w:rPr>
              <w:t xml:space="preserve">ng/mL </w:t>
            </w:r>
            <w:r w:rsidR="00572A6C" w:rsidRPr="00C163B0">
              <w:rPr>
                <w:rFonts w:ascii="Segoe UI Emoji" w:eastAsia="Segoe UI Emoji" w:hAnsi="Segoe UI Emoji" w:cs="Segoe UI Emoji"/>
                <w:u w:color="FA5050"/>
              </w:rPr>
              <w:t>↑</w:t>
            </w:r>
            <w:r w:rsidR="00572A6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A571B" w:rsidRPr="00B91186">
              <w:rPr>
                <w:rFonts w:ascii="Times New Roman" w:hAnsi="Times New Roman" w:cs="Times New Roman"/>
              </w:rPr>
              <w:t>CA 199&gt;2044.0 U/</w:t>
            </w:r>
            <w:r w:rsidR="00695FCC" w:rsidRPr="00B91186">
              <w:rPr>
                <w:rFonts w:ascii="Times New Roman" w:hAnsi="Times New Roman" w:cs="Times New Roman"/>
              </w:rPr>
              <w:t xml:space="preserve"> 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 xml:space="preserve">mL </w:t>
            </w:r>
            <w:r w:rsidR="00695FCC" w:rsidRPr="00C163B0">
              <w:rPr>
                <w:rFonts w:ascii="Times New Roman" w:eastAsia="Segoe UI Emoji" w:hAnsi="Times New Roman" w:cs="Times New Roman"/>
                <w:u w:color="FA5050"/>
              </w:rPr>
              <w:t>↑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8D232B" w:rsidRPr="00B91186">
              <w:rPr>
                <w:rFonts w:ascii="Times New Roman" w:hAnsi="Times New Roman" w:cs="Times New Roman"/>
              </w:rPr>
              <w:t>AFP</w:t>
            </w:r>
            <w:r w:rsidR="00290A22" w:rsidRPr="00B91186">
              <w:rPr>
                <w:rFonts w:ascii="Times New Roman" w:hAnsi="Times New Roman" w:cs="Times New Roman"/>
              </w:rPr>
              <w:t xml:space="preserve"> negative.</w:t>
            </w:r>
          </w:p>
          <w:p w:rsidR="00E61C7B" w:rsidRDefault="00D05F62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2016-10-25 CT Imaging by other hospital: Pulmonary inflammation in bilateral lungs, accompanied by local fibrosis. Bilateral pleural thickening. Multiple </w:t>
            </w: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hypodensity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lesions in the liver. Multiple metastases: probable. </w:t>
            </w: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Ileocecal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colon: local occupancies. Consider ascending colon carcinoma accompanied by multiple lymph node metastases. </w:t>
            </w:r>
          </w:p>
          <w:p w:rsidR="002E1464" w:rsidRDefault="002E1464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2016-11-02 Examination by other hospital: CA 199&gt;12000.0 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724 28.98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242 200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Cyfra211 11.64 ng 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AFP, CEA, CA125, CA153: - negative.</w:t>
            </w:r>
          </w:p>
          <w:p w:rsidR="00482274" w:rsidRPr="00725EE9" w:rsidRDefault="002E1464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Conducted PET/CT to assist diagnosis. </w:t>
            </w:r>
          </w:p>
        </w:tc>
      </w:tr>
      <w:tr w:rsidR="006C47D6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A634D6" w:rsidRPr="009576D8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Image findings:</w:t>
            </w:r>
            <w:r w:rsidR="00EC3DAF" w:rsidRPr="009576D8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Fasting for more than 6 hours. </w:t>
            </w:r>
            <w:r w:rsidR="00A634D6" w:rsidRPr="00B91186">
              <w:rPr>
                <w:rFonts w:ascii="Times New Roman" w:hAnsi="Times New Roman" w:cs="Times New Roman"/>
              </w:rPr>
              <w:t>After intravenous injection of 18F-FDG, the patient rested for about 60 minutes.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And then whole-body PET/CT Imaging was conducted</w:t>
            </w:r>
            <w:r w:rsidRPr="00B91186">
              <w:rPr>
                <w:rFonts w:ascii="Times New Roman" w:hAnsi="Times New Roman" w:cs="Times New Roman"/>
              </w:rPr>
              <w:t>.</w:t>
            </w:r>
          </w:p>
          <w:p w:rsidR="00EC3DAF" w:rsidRPr="00B91186" w:rsidRDefault="00A634D6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 cerebral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cortex, as well as bilateral basal ganglia, thalamus, and cerebellum: symmetric distribution of glucose metabolism, no significant abnormal 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="000D2C99">
              <w:rPr>
                <w:rFonts w:ascii="Times New Roman" w:hAnsi="Times New Roman" w:cs="Times New Roman"/>
              </w:rPr>
              <w:t>n</w:t>
            </w:r>
            <w:r w:rsidRPr="00B91186">
              <w:rPr>
                <w:rFonts w:ascii="Times New Roman" w:hAnsi="Times New Roman" w:cs="Times New Roman"/>
              </w:rPr>
              <w:t xml:space="preserve">o significant abnormal density in the brain; </w:t>
            </w:r>
            <w:r w:rsidR="00C35158">
              <w:rPr>
                <w:rFonts w:ascii="Times New Roman" w:hAnsi="Times New Roman" w:cs="Times New Roman"/>
              </w:rPr>
              <w:t xml:space="preserve">no </w:t>
            </w:r>
            <w:r w:rsidRPr="00B91186">
              <w:rPr>
                <w:rFonts w:ascii="Times New Roman" w:hAnsi="Times New Roman" w:cs="Times New Roman"/>
              </w:rPr>
              <w:t>expansion in the ventricle and cerebral, not pushed over;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sulci: no significant widening;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No Midline shift.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Orbital PET imaging: </w:t>
            </w:r>
            <w:r w:rsidR="00A634D6" w:rsidRPr="00B91186">
              <w:rPr>
                <w:rFonts w:ascii="Times New Roman" w:hAnsi="Times New Roman" w:cs="Times New Roman"/>
              </w:rPr>
              <w:t>No significant abnormal glucose metabolism within the eyeball and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Orbit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CT</w:t>
            </w:r>
            <w:r w:rsidR="00A634D6" w:rsidRPr="00B91186">
              <w:rPr>
                <w:rFonts w:ascii="Times New Roman" w:hAnsi="Times New Roman" w:cs="Times New Roman"/>
              </w:rPr>
              <w:t xml:space="preserve">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Eyeball wall: intact;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 abnormal density in the eyeball.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634D6" w:rsidRPr="00C163B0">
              <w:rPr>
                <w:rFonts w:ascii="Times New Roman" w:hAnsi="Times New Roman" w:cs="Times New Roman"/>
                <w:u w:color="FA5050"/>
              </w:rPr>
              <w:t>Extraocular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 xml:space="preserve"> muscle: symmetric, no abnormal thickening and thinning.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Normal optic nerve density.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Clear lipid space in the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Bone window: the wall of the orbit, the optic canal, the superior orbital fissure, and inferior orbital fissure: no damaging expansion.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EC3DAF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Nasopharyngeal PET imaging: </w:t>
            </w:r>
            <w:r w:rsidR="00A634D6" w:rsidRPr="00B91186">
              <w:rPr>
                <w:rFonts w:ascii="Times New Roman" w:hAnsi="Times New Roman" w:cs="Times New Roman"/>
              </w:rPr>
              <w:t xml:space="preserve">Pharynx, </w:t>
            </w:r>
            <w:proofErr w:type="spellStart"/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A634D6" w:rsidRPr="00B91186">
              <w:rPr>
                <w:rFonts w:ascii="Times New Roman" w:hAnsi="Times New Roman" w:cs="Times New Roman"/>
              </w:rPr>
              <w:t>paranasal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 xml:space="preserve"> sinuses: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no</w:t>
            </w:r>
            <w:r w:rsidR="00A634D6" w:rsidRPr="00B91186">
              <w:rPr>
                <w:rFonts w:ascii="Times New Roman" w:hAnsi="Times New Roman" w:cs="Times New Roman"/>
              </w:rPr>
              <w:t xml:space="preserve"> significantly abnormal elevated glucose </w:t>
            </w:r>
            <w:r w:rsidR="00A634D6" w:rsidRPr="00B91186">
              <w:rPr>
                <w:rFonts w:ascii="Times New Roman" w:hAnsi="Times New Roman" w:cs="Times New Roman"/>
              </w:rPr>
              <w:lastRenderedPageBreak/>
              <w:t>metabolism.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Nasopharyngeal CT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Posterior nasopharyngeal wall: no thickening;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smooth surface;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Symmetric </w:t>
            </w:r>
            <w:r w:rsidR="00414E53">
              <w:rPr>
                <w:rFonts w:ascii="Times New Roman" w:hAnsi="Times New Roman" w:cs="Times New Roman"/>
              </w:rPr>
              <w:t>lateral</w:t>
            </w:r>
            <w:r w:rsidR="00414E53"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walls;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Pharyngeal recess as well as the opening of the </w:t>
            </w:r>
            <w:proofErr w:type="spellStart"/>
            <w:r w:rsidR="00A634D6" w:rsidRPr="00C163B0">
              <w:rPr>
                <w:rFonts w:ascii="Times New Roman" w:hAnsi="Times New Roman" w:cs="Times New Roman"/>
                <w:u w:color="FA5050"/>
              </w:rPr>
              <w:t>eustachian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 xml:space="preserve"> tube: no narrowing.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 xml:space="preserve"> space: clear.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Bilateral frontal sinus, </w:t>
            </w:r>
            <w:proofErr w:type="spellStart"/>
            <w:r w:rsidR="00A634D6" w:rsidRPr="00B91186">
              <w:rPr>
                <w:rFonts w:ascii="Times New Roman" w:hAnsi="Times New Roman" w:cs="Times New Roman"/>
              </w:rPr>
              <w:t>ethmoid</w:t>
            </w:r>
            <w:proofErr w:type="spellEnd"/>
            <w:r w:rsidR="00A634D6" w:rsidRPr="00B91186">
              <w:rPr>
                <w:rFonts w:ascii="Times New Roman" w:hAnsi="Times New Roman" w:cs="Times New Roman"/>
              </w:rPr>
              <w:t>, sphenoid sinus and the maxillary sinus: no significant anomalies.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A634D6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Neck PET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neck, collarbone and thyroid: no significant abnormal </w:t>
            </w:r>
            <w:r w:rsidR="00EC3DAF" w:rsidRPr="00B91186">
              <w:rPr>
                <w:rFonts w:ascii="Times New Roman" w:hAnsi="Times New Roman" w:cs="Times New Roman"/>
              </w:rPr>
              <w:t xml:space="preserve">increased </w:t>
            </w:r>
            <w:r w:rsidRPr="00B91186">
              <w:rPr>
                <w:rFonts w:ascii="Times New Roman" w:hAnsi="Times New Roman" w:cs="Times New Roman"/>
              </w:rPr>
              <w:t>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Bilateral neck and collarbone area: scattered small lymph nodes;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Oropharyngeal,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hypopharyngeal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areas: no occupancies;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The thyroid: </w:t>
            </w:r>
            <w:r w:rsidR="005F1EC3" w:rsidRPr="00B91186">
              <w:rPr>
                <w:rFonts w:ascii="Times New Roman" w:hAnsi="Times New Roman" w:cs="Times New Roman"/>
              </w:rPr>
              <w:t>no enlargement, uneven density.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Chest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lung, hila, mediastinum, </w:t>
            </w:r>
            <w:proofErr w:type="gramStart"/>
            <w:r w:rsidRPr="00B91186">
              <w:rPr>
                <w:rFonts w:ascii="Times New Roman" w:hAnsi="Times New Roman" w:cs="Times New Roman"/>
              </w:rPr>
              <w:t>chest</w:t>
            </w:r>
            <w:proofErr w:type="gramEnd"/>
            <w:r w:rsidRPr="00B91186">
              <w:rPr>
                <w:rFonts w:ascii="Times New Roman" w:hAnsi="Times New Roman" w:cs="Times New Roman"/>
              </w:rPr>
              <w:t xml:space="preserve"> wall, axillary: no significant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lungs: </w:t>
            </w:r>
            <w:r w:rsidRPr="00C163B0">
              <w:rPr>
                <w:rFonts w:ascii="Times New Roman" w:hAnsi="Times New Roman" w:cs="Times New Roman"/>
                <w:u w:color="FA5050"/>
              </w:rPr>
              <w:t>clear</w:t>
            </w:r>
            <w:r w:rsidRPr="00B91186">
              <w:rPr>
                <w:rFonts w:ascii="Times New Roman" w:hAnsi="Times New Roman" w:cs="Times New Roman"/>
              </w:rPr>
              <w:t xml:space="preserve"> pattern.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Right lower lobe basement: tiny nodules, </w:t>
            </w:r>
            <w:r w:rsidRPr="00C163B0">
              <w:rPr>
                <w:rFonts w:ascii="Times New Roman" w:hAnsi="Times New Roman" w:cs="Times New Roman"/>
                <w:u w:color="FA5050"/>
              </w:rPr>
              <w:t>dia</w:t>
            </w:r>
            <w:r w:rsidRPr="00B91186">
              <w:rPr>
                <w:rFonts w:ascii="Times New Roman" w:hAnsi="Times New Roman" w:cs="Times New Roman"/>
              </w:rPr>
              <w:t>~4.8mm.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lungs: stripe-shape densities.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Bronchia</w:t>
            </w:r>
            <w:r w:rsidR="005F1EC3" w:rsidRPr="00B91186">
              <w:rPr>
                <w:rFonts w:ascii="Times New Roman" w:hAnsi="Times New Roman" w:cs="Times New Roman"/>
              </w:rPr>
              <w:t xml:space="preserve"> at</w:t>
            </w:r>
            <w:r w:rsidRPr="00B91186">
              <w:rPr>
                <w:rFonts w:ascii="Times New Roman" w:hAnsi="Times New Roman" w:cs="Times New Roman"/>
              </w:rPr>
              <w:t xml:space="preserve"> all levels: normal.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significant enlargement of lymph nodes in the mediastinum.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hila: no large shadow. Bilateral pleural: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pleural: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Heart: no significant enlargement.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axillary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</w:t>
            </w:r>
            <w:r w:rsidRPr="00B91186">
              <w:rPr>
                <w:rFonts w:ascii="Times New Roman" w:hAnsi="Times New Roman" w:cs="Times New Roman"/>
              </w:rPr>
              <w:t>no significant enlargement of lymph nodes;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breasts: calcifications.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Abdominal and pelvic PET/CT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186">
              <w:rPr>
                <w:rFonts w:ascii="Times New Roman" w:hAnsi="Times New Roman" w:cs="Times New Roman"/>
              </w:rPr>
              <w:t>Ileocecal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</w:t>
            </w:r>
            <w:r w:rsidRPr="00B91186">
              <w:rPr>
                <w:rFonts w:ascii="Times New Roman" w:hAnsi="Times New Roman" w:cs="Times New Roman"/>
              </w:rPr>
              <w:t>wall thickening, accompanied by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= 30.3, affected length ~88.0mm;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Around the lesions: multiple lymph nodes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The largest lymph node also with the highest glucose metabolism: 23.4*20.4mm.</w:t>
            </w:r>
            <w:r w:rsidR="005F1EC3" w:rsidRPr="0053238A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53238A">
              <w:t>SUVmax</w:t>
            </w:r>
            <w:proofErr w:type="spellEnd"/>
            <w:r w:rsidRPr="0053238A">
              <w:t xml:space="preserve"> = </w:t>
            </w:r>
            <w:r w:rsidR="0052690A" w:rsidRPr="0053238A">
              <w:t>12.7</w:t>
            </w:r>
            <w:r w:rsidRPr="0053238A">
              <w:t>;</w:t>
            </w:r>
            <w:r w:rsidR="005F1EC3" w:rsidRPr="0053238A">
              <w:t xml:space="preserve"> </w:t>
            </w:r>
            <w:proofErr w:type="spellStart"/>
            <w:r w:rsidR="00925451" w:rsidRPr="0053238A">
              <w:t>nodualar</w:t>
            </w:r>
            <w:proofErr w:type="spellEnd"/>
            <w:r w:rsidR="00925451" w:rsidRPr="0053238A">
              <w:t xml:space="preserve"> thickening of the </w:t>
            </w:r>
            <w:r w:rsidR="00EA342C" w:rsidRPr="0053238A">
              <w:t>peritoneum</w:t>
            </w:r>
            <w:r w:rsidR="00925451" w:rsidRPr="0053238A">
              <w:t xml:space="preserve"> </w:t>
            </w:r>
            <w:r w:rsidR="00815A7E" w:rsidRPr="0053238A">
              <w:t xml:space="preserve">near the ascending colon in right lower abdomen, </w:t>
            </w:r>
            <w:proofErr w:type="spellStart"/>
            <w:r w:rsidR="008D4C0D" w:rsidRPr="0053238A">
              <w:t>SUVmax</w:t>
            </w:r>
            <w:proofErr w:type="spellEnd"/>
            <w:r w:rsidR="008D4C0D" w:rsidRPr="0053238A">
              <w:t xml:space="preserve"> = 13.6;</w:t>
            </w:r>
            <w:r w:rsidR="008D4C0D" w:rsidRPr="008D4C0D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Sugar metabolism in the gastric wall: physiologically strengthened;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Liver: smooth surface, normal proportion of each leaf.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 parenchyma: visible low-density lesions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The largest lesions in </w:t>
            </w:r>
            <w:r w:rsidR="00C31469" w:rsidRPr="0053238A">
              <w:t>the left and the right lobes</w:t>
            </w:r>
            <w:r w:rsidRPr="0053238A">
              <w:t xml:space="preserve"> </w:t>
            </w:r>
            <w:r w:rsidRPr="00B91186">
              <w:rPr>
                <w:rFonts w:ascii="Times New Roman" w:hAnsi="Times New Roman" w:cs="Times New Roman"/>
              </w:rPr>
              <w:t>are: 82.8*57.2mm and 80.1*60.5mm.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= 7.9 and </w:t>
            </w:r>
            <w:proofErr w:type="spellStart"/>
            <w:r w:rsidRPr="00B91186">
              <w:rPr>
                <w:rFonts w:ascii="Times New Roman" w:hAnsi="Times New Roman" w:cs="Times New Roman"/>
              </w:rPr>
              <w:t>SUVmax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=7.8, respectively.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On the</w:t>
            </w:r>
            <w:r w:rsidRPr="0053238A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53238A">
              <w:t xml:space="preserve">right </w:t>
            </w:r>
            <w:r w:rsidR="00572CD6" w:rsidRPr="0053238A">
              <w:t xml:space="preserve">anterior </w:t>
            </w:r>
            <w:r w:rsidRPr="0053238A">
              <w:t>lobe of the liver:</w:t>
            </w:r>
            <w:r w:rsidRPr="00B91186">
              <w:rPr>
                <w:rFonts w:ascii="Times New Roman" w:hAnsi="Times New Roman" w:cs="Times New Roman"/>
              </w:rPr>
              <w:t xml:space="preserve"> a lower-density lesion (size: 11.5*9.8mm), no abnormal glucose metabolism in early or delayed 1.5h imaging.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Bile ducts: no expansio</w:t>
            </w:r>
            <w:r w:rsidR="005F1EC3" w:rsidRPr="00B91186">
              <w:rPr>
                <w:rFonts w:ascii="Times New Roman" w:hAnsi="Times New Roman" w:cs="Times New Roman"/>
              </w:rPr>
              <w:t xml:space="preserve">n inside and outside the liver. </w:t>
            </w:r>
            <w:r w:rsidRPr="00B91186">
              <w:rPr>
                <w:rFonts w:ascii="Times New Roman" w:hAnsi="Times New Roman" w:cs="Times New Roman"/>
              </w:rPr>
              <w:t xml:space="preserve">Spleen: not </w:t>
            </w:r>
            <w:r w:rsidR="00EF7060" w:rsidRPr="0053238A">
              <w:t>enlargement</w:t>
            </w:r>
            <w:r w:rsidRPr="00B91186">
              <w:rPr>
                <w:rFonts w:ascii="Times New Roman" w:hAnsi="Times New Roman" w:cs="Times New Roman"/>
              </w:rPr>
              <w:t>, homogeneous density, 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Gallbladder: </w:t>
            </w: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hyperdensities</w:t>
            </w:r>
            <w:proofErr w:type="spellEnd"/>
            <w:r w:rsidRPr="00B91186">
              <w:rPr>
                <w:rFonts w:ascii="Times New Roman" w:hAnsi="Times New Roman" w:cs="Times New Roman"/>
              </w:rPr>
              <w:t>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Pancreas, both kidneys, adrenal glands: no abnormalities.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Retroperitoneal</w:t>
            </w:r>
            <w:r w:rsidRPr="00B91186">
              <w:rPr>
                <w:rFonts w:ascii="Times New Roman" w:hAnsi="Times New Roman" w:cs="Times New Roman"/>
              </w:rPr>
              <w:t>: small lymph nodes, n</w:t>
            </w:r>
            <w:r w:rsidR="005F1EC3" w:rsidRPr="00B91186">
              <w:rPr>
                <w:rFonts w:ascii="Times New Roman" w:hAnsi="Times New Roman" w:cs="Times New Roman"/>
              </w:rPr>
              <w:t xml:space="preserve">o increased glucose metabolism. </w:t>
            </w:r>
            <w:r w:rsidRPr="00B91186">
              <w:rPr>
                <w:rFonts w:ascii="Times New Roman" w:hAnsi="Times New Roman" w:cs="Times New Roman"/>
              </w:rPr>
              <w:t>Physiological accumulation of imaging agent in the urinary bladder.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Urinary bladder wall: smooth,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Uterus wall: a soft tissue </w:t>
            </w:r>
            <w:r w:rsidRPr="00C163B0">
              <w:rPr>
                <w:rFonts w:ascii="Times New Roman" w:hAnsi="Times New Roman" w:cs="Times New Roman"/>
                <w:u w:color="FA5050"/>
              </w:rPr>
              <w:t>density, dia</w:t>
            </w:r>
            <w:r w:rsidRPr="00B91186">
              <w:rPr>
                <w:rFonts w:ascii="Times New Roman" w:hAnsi="Times New Roman" w:cs="Times New Roman"/>
              </w:rPr>
              <w:t>~15.5mm.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annexes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 </w:t>
            </w:r>
            <w:r w:rsidRPr="00B91186">
              <w:rPr>
                <w:rFonts w:ascii="Times New Roman" w:hAnsi="Times New Roman" w:cs="Times New Roman"/>
              </w:rPr>
              <w:t>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Bilateral </w:t>
            </w:r>
            <w:r w:rsidR="0035012D">
              <w:rPr>
                <w:rFonts w:ascii="Times New Roman" w:hAnsi="Times New Roman" w:cs="Times New Roman"/>
              </w:rPr>
              <w:t>g</w:t>
            </w:r>
            <w:r w:rsidR="005F1EC3" w:rsidRPr="00B91186">
              <w:rPr>
                <w:rFonts w:ascii="Times New Roman" w:hAnsi="Times New Roman" w:cs="Times New Roman"/>
              </w:rPr>
              <w:t xml:space="preserve">roins: </w:t>
            </w:r>
            <w:r w:rsidRPr="00B91186">
              <w:rPr>
                <w:rFonts w:ascii="Times New Roman" w:hAnsi="Times New Roman" w:cs="Times New Roman"/>
              </w:rPr>
              <w:t>no abnormal increased glucose metabolism or enlarged lymph nodes.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Pelvis: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482274" w:rsidRPr="00B91186" w:rsidRDefault="00A634D6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Bone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location: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Cervical, thoracic, lumbar and sacral vertebrae in sequence, lordosis straightened.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Bone window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Edge and facet thoracic, lumbar and sacral vertebrae: bone hyperplasia, consider degeneration.</w:t>
            </w:r>
          </w:p>
        </w:tc>
      </w:tr>
      <w:tr w:rsidR="002966DF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D87017" w:rsidRPr="009576D8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lastRenderedPageBreak/>
              <w:t>Test findings: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proofErr w:type="spellStart"/>
            <w:r w:rsidRPr="00B91186">
              <w:rPr>
                <w:rFonts w:ascii="Times New Roman" w:hAnsi="Times New Roman" w:cs="Times New Roman"/>
              </w:rPr>
              <w:t>Consider</w:t>
            </w:r>
            <w:proofErr w:type="gramStart"/>
            <w:r w:rsidRPr="0053238A">
              <w:t>:</w:t>
            </w:r>
            <w:r w:rsidR="00192E00" w:rsidRPr="0053238A">
              <w:t>intestinal</w:t>
            </w:r>
            <w:proofErr w:type="spellEnd"/>
            <w:proofErr w:type="gramEnd"/>
            <w:r w:rsidR="00192E00" w:rsidRPr="0053238A">
              <w:t xml:space="preserve"> lymphatic metastasis of ascending colon carcinoma MT</w:t>
            </w:r>
            <w:r w:rsidRPr="00B91186">
              <w:rPr>
                <w:rFonts w:ascii="Times New Roman" w:hAnsi="Times New Roman" w:cs="Times New Roman"/>
              </w:rPr>
              <w:t>; multiple metastasis in adjacent right peritoneum; multiple liver metastasis.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Inferior lobe of right lung: possible small inflammatory nodules, please follow-up; chronic inflammation in bilateral lungs; calcifications of bilateral breast;</w:t>
            </w:r>
          </w:p>
          <w:p w:rsidR="00527CCB" w:rsidRPr="00B91186" w:rsidRDefault="00D87017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Upper segment of right lobe of the liver: benign lesions (possible </w:t>
            </w:r>
            <w:proofErr w:type="spellStart"/>
            <w:r w:rsidRPr="00B91186">
              <w:rPr>
                <w:rFonts w:ascii="Times New Roman" w:hAnsi="Times New Roman" w:cs="Times New Roman"/>
              </w:rPr>
              <w:t>hemangiomas</w:t>
            </w:r>
            <w:proofErr w:type="spellEnd"/>
            <w:r w:rsidRPr="00B91186">
              <w:rPr>
                <w:rFonts w:ascii="Times New Roman" w:hAnsi="Times New Roman" w:cs="Times New Roman"/>
              </w:rPr>
              <w:t>); gall stones; fibroids.</w:t>
            </w:r>
          </w:p>
        </w:tc>
      </w:tr>
      <w:tr w:rsidR="00547DA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ED6369" w:rsidRPr="002F4746" w:rsidRDefault="00ED636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Reported by: Zhang </w:t>
            </w:r>
            <w:proofErr w:type="spellStart"/>
            <w:r w:rsidRPr="00B91186">
              <w:rPr>
                <w:rFonts w:ascii="Times New Roman" w:hAnsi="Times New Roman" w:cs="Times New Roman"/>
              </w:rPr>
              <w:t>Yiqiu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                             Reviewed by: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Yan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1AF8" w:rsidRPr="00B91186" w:rsidRDefault="00166095" w:rsidP="00482274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="000F1AF8" w:rsidRPr="000F1AF8">
              <w:rPr>
                <w:rFonts w:ascii="Times New Roman" w:hAnsi="Times New Roman" w:cs="Times New Roman"/>
              </w:rPr>
              <w:t>Tel: 640419903356 / 3357</w:t>
            </w:r>
          </w:p>
        </w:tc>
      </w:tr>
    </w:tbl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120C26" w:rsidRDefault="00120C26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92A27" w:rsidTr="00E92A27">
        <w:tc>
          <w:tcPr>
            <w:tcW w:w="10682" w:type="dxa"/>
          </w:tcPr>
          <w:p w:rsidR="00E92A27" w:rsidRDefault="002A7D0F" w:rsidP="00954FB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 w:rsidR="00E06E26">
              <w:rPr>
                <w:rFonts w:ascii="Times New Roman" w:hAnsi="Times New Roman" w:cs="Times New Roman"/>
              </w:rPr>
              <w:t xml:space="preserve"> </w:t>
            </w:r>
            <w:r w:rsidR="00E06E26"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C23F1" w:rsidRDefault="001C23F1" w:rsidP="00954F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E92A27" w:rsidTr="00E92A27">
        <w:tc>
          <w:tcPr>
            <w:tcW w:w="10682" w:type="dxa"/>
          </w:tcPr>
          <w:p w:rsidR="00E92A27" w:rsidRDefault="00F40E86" w:rsidP="00F40E86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40E86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C716A47" wp14:editId="4606EF13">
                  <wp:extent cx="5984875" cy="6377305"/>
                  <wp:effectExtent l="0" t="0" r="0" b="0"/>
                  <wp:docPr id="1" name="图片 1" descr="C:\Users\maoma\AppData\Local\Temp\WeChat Files\EF0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oma\AppData\Local\Temp\WeChat Files\EF0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875" cy="637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 w:rsidR="00676341">
              <w:rPr>
                <w:rFonts w:ascii="Times New Roman" w:hAnsi="Times New Roman" w:cs="Times New Roman"/>
              </w:rPr>
              <w:t xml:space="preserve"> </w:t>
            </w:r>
          </w:p>
          <w:p w:rsidR="00676341" w:rsidRPr="00B91186" w:rsidRDefault="00676341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</w:p>
          <w:p w:rsidR="003E5439" w:rsidRPr="00B91186" w:rsidRDefault="003E5439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14FCD" w:rsidTr="00676A47">
        <w:tc>
          <w:tcPr>
            <w:tcW w:w="10682" w:type="dxa"/>
          </w:tcPr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B14FCD" w:rsidTr="00676A47">
        <w:tc>
          <w:tcPr>
            <w:tcW w:w="10682" w:type="dxa"/>
          </w:tcPr>
          <w:p w:rsidR="00B14FCD" w:rsidRDefault="00B14F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14F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30E781C" wp14:editId="2D22733C">
                  <wp:extent cx="6163310" cy="6471920"/>
                  <wp:effectExtent l="0" t="0" r="0" b="0"/>
                  <wp:docPr id="3" name="图片 3" descr="C:\Users\maoma\AppData\Local\Temp\WeChat Files\22C5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oma\AppData\Local\Temp\WeChat Files\22C5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3310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Pr="00B14FCD" w:rsidRDefault="00E92A2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86157" w:rsidTr="00676A47">
        <w:tc>
          <w:tcPr>
            <w:tcW w:w="10682" w:type="dxa"/>
          </w:tcPr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486157" w:rsidTr="00676A47">
        <w:tc>
          <w:tcPr>
            <w:tcW w:w="10682" w:type="dxa"/>
          </w:tcPr>
          <w:p w:rsidR="00486157" w:rsidRDefault="0013158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3158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DAB8CF5" wp14:editId="594B4368">
                  <wp:extent cx="6222365" cy="6424295"/>
                  <wp:effectExtent l="0" t="0" r="0" b="0"/>
                  <wp:docPr id="5" name="图片 5" descr="C:\Users\maoma\AppData\Local\Temp\WeChat Files\AB50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oma\AppData\Local\Temp\WeChat Files\AB50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236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486157" w:rsidRP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66FC0" w:rsidTr="00676A47">
        <w:tc>
          <w:tcPr>
            <w:tcW w:w="10682" w:type="dxa"/>
          </w:tcPr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666FC0" w:rsidTr="00676A47">
        <w:tc>
          <w:tcPr>
            <w:tcW w:w="10682" w:type="dxa"/>
          </w:tcPr>
          <w:p w:rsidR="00666FC0" w:rsidRDefault="0028559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8559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765D3A9" wp14:editId="5875BCEE">
                  <wp:extent cx="6269990" cy="6543040"/>
                  <wp:effectExtent l="0" t="0" r="0" b="0"/>
                  <wp:docPr id="7" name="图片 7" descr="C:\Users\maoma\AppData\Local\Temp\WeChat Files\2FC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oma\AppData\Local\Temp\WeChat Files\2FC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999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F7AA5" w:rsidTr="00676A47">
        <w:tc>
          <w:tcPr>
            <w:tcW w:w="10682" w:type="dxa"/>
          </w:tcPr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0F7AA5" w:rsidTr="00676A47">
        <w:tc>
          <w:tcPr>
            <w:tcW w:w="10682" w:type="dxa"/>
          </w:tcPr>
          <w:p w:rsidR="000F7AA5" w:rsidRDefault="00B82E2B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82E2B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7DDDBB1" wp14:editId="5541D7FC">
                  <wp:extent cx="6210935" cy="6460490"/>
                  <wp:effectExtent l="0" t="0" r="0" b="0"/>
                  <wp:docPr id="9" name="图片 9" descr="C:\Users\maoma\AppData\Local\Temp\WeChat Files\A70A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oma\AppData\Local\Temp\WeChat Files\A70A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6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D20BC" w:rsidTr="00676A47">
        <w:tc>
          <w:tcPr>
            <w:tcW w:w="10682" w:type="dxa"/>
          </w:tcPr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4D20BC" w:rsidTr="00676A47">
        <w:tc>
          <w:tcPr>
            <w:tcW w:w="10682" w:type="dxa"/>
          </w:tcPr>
          <w:p w:rsidR="004D20BC" w:rsidRDefault="00B955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955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A07D1B6" wp14:editId="790513EC">
                  <wp:extent cx="6198870" cy="6424295"/>
                  <wp:effectExtent l="0" t="0" r="0" b="0"/>
                  <wp:docPr id="11" name="图片 11" descr="C:\Users\maoma\AppData\Local\Temp\WeChat Files\295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oma\AppData\Local\Temp\WeChat Files\295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8870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4D20BC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721F2" w:rsidTr="00676A47">
        <w:tc>
          <w:tcPr>
            <w:tcW w:w="10682" w:type="dxa"/>
          </w:tcPr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1721F2" w:rsidTr="00676A47">
        <w:tc>
          <w:tcPr>
            <w:tcW w:w="10682" w:type="dxa"/>
          </w:tcPr>
          <w:p w:rsidR="001721F2" w:rsidRDefault="001721F2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721F2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2DA38A6" wp14:editId="18BC1225">
                  <wp:extent cx="6115685" cy="6424295"/>
                  <wp:effectExtent l="0" t="0" r="0" b="0"/>
                  <wp:docPr id="14" name="图片 14" descr="C:\Users\maoma\AppData\Local\Temp\WeChat Files\filehelper_1478851286483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oma\AppData\Local\Temp\WeChat Files\filehelper_1478851286483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68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1721F2" w:rsidRP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70938" w:rsidTr="00676A47">
        <w:tc>
          <w:tcPr>
            <w:tcW w:w="10682" w:type="dxa"/>
          </w:tcPr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570938" w:rsidTr="00676A47">
        <w:tc>
          <w:tcPr>
            <w:tcW w:w="10682" w:type="dxa"/>
          </w:tcPr>
          <w:p w:rsidR="00570938" w:rsidRDefault="00F9366C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9366C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210E71E" wp14:editId="5D7F1CEC">
                  <wp:extent cx="6186805" cy="6483985"/>
                  <wp:effectExtent l="0" t="0" r="0" b="0"/>
                  <wp:docPr id="16" name="图片 16" descr="C:\Users\maoma\AppData\Local\Temp\WeChat Files\36C8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oma\AppData\Local\Temp\WeChat Files\36C8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6805" cy="648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5107A" w:rsidTr="00676A47">
        <w:tc>
          <w:tcPr>
            <w:tcW w:w="10682" w:type="dxa"/>
          </w:tcPr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35107A" w:rsidTr="00676A47">
        <w:tc>
          <w:tcPr>
            <w:tcW w:w="10682" w:type="dxa"/>
          </w:tcPr>
          <w:p w:rsidR="0035107A" w:rsidRDefault="00121AC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21AC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0857E53" wp14:editId="4C4C18E8">
                  <wp:extent cx="6210935" cy="6471920"/>
                  <wp:effectExtent l="0" t="0" r="0" b="0"/>
                  <wp:docPr id="18" name="图片 18" descr="C:\Users\maoma\AppData\Local\Temp\WeChat Files\A023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oma\AppData\Local\Temp\WeChat Files\A023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35107A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F4EA7" w:rsidTr="00676A47">
        <w:tc>
          <w:tcPr>
            <w:tcW w:w="10682" w:type="dxa"/>
          </w:tcPr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DF4EA7" w:rsidTr="00676A47">
        <w:tc>
          <w:tcPr>
            <w:tcW w:w="10682" w:type="dxa"/>
          </w:tcPr>
          <w:p w:rsidR="00DF4EA7" w:rsidRDefault="004E20B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E20B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E6465B5" wp14:editId="0C9E9A0A">
                  <wp:extent cx="6282055" cy="6496050"/>
                  <wp:effectExtent l="0" t="0" r="0" b="0"/>
                  <wp:docPr id="20" name="图片 20" descr="C:\Users\maoma\AppData\Local\Temp\WeChat Files\1AB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oma\AppData\Local\Temp\WeChat Files\1AB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49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35107A" w:rsidRPr="00DF4EA7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C5230" w:rsidTr="00676A47">
        <w:tc>
          <w:tcPr>
            <w:tcW w:w="10682" w:type="dxa"/>
          </w:tcPr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3C5230" w:rsidTr="00676A47">
        <w:tc>
          <w:tcPr>
            <w:tcW w:w="10682" w:type="dxa"/>
          </w:tcPr>
          <w:p w:rsidR="003C5230" w:rsidRDefault="0049154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9154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B881779" wp14:editId="6EF94C61">
                  <wp:extent cx="6341110" cy="6543040"/>
                  <wp:effectExtent l="0" t="0" r="0" b="0"/>
                  <wp:docPr id="22" name="图片 22" descr="C:\Users\maoma\AppData\Local\Temp\WeChat Files\799E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oma\AppData\Local\Temp\WeChat Files\799E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111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DF4EA7" w:rsidRPr="003C5230" w:rsidRDefault="00DF4EA7">
      <w:pPr>
        <w:widowControl/>
        <w:jc w:val="left"/>
        <w:rPr>
          <w:rFonts w:ascii="Times New Roman" w:hAnsi="Times New Roman" w:cs="Times New Roman"/>
        </w:rPr>
      </w:pPr>
    </w:p>
    <w:p w:rsidR="00E519A5" w:rsidRDefault="00E519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E52A5" w:rsidTr="00676A47">
        <w:tc>
          <w:tcPr>
            <w:tcW w:w="10682" w:type="dxa"/>
          </w:tcPr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Name: Wang </w:t>
            </w:r>
            <w:proofErr w:type="spellStart"/>
            <w:r>
              <w:rPr>
                <w:rFonts w:ascii="Times New Roman" w:hAnsi="Times New Roman" w:cs="Times New Roman"/>
              </w:rPr>
              <w:t>Yinghui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Date: 2016-11-04</w:t>
            </w:r>
          </w:p>
        </w:tc>
      </w:tr>
      <w:tr w:rsidR="000E52A5" w:rsidTr="00676A47">
        <w:tc>
          <w:tcPr>
            <w:tcW w:w="10682" w:type="dxa"/>
          </w:tcPr>
          <w:p w:rsidR="000E52A5" w:rsidRDefault="000E52A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52A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CF413C1" wp14:editId="6AA6D051">
                  <wp:extent cx="6282055" cy="6567170"/>
                  <wp:effectExtent l="0" t="0" r="0" b="0"/>
                  <wp:docPr id="24" name="图片 24" descr="C:\Users\maoma\AppData\Local\Temp\WeChat Files\F43F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aoma\AppData\Local\Temp\WeChat Files\F43F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56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proofErr w:type="spellStart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Hospital,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Fudan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University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PET Molecular Imaging </w:t>
            </w:r>
            <w:proofErr w:type="spellStart"/>
            <w:r>
              <w:rPr>
                <w:rFonts w:ascii="Times New Roman" w:hAnsi="Times New Roman" w:cs="Times New Roman"/>
              </w:rPr>
              <w:t>Center</w:t>
            </w:r>
            <w:proofErr w:type="spellEnd"/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1609th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Xietu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Road, </w:t>
            </w:r>
            <w:proofErr w:type="spellStart"/>
            <w:r w:rsidRPr="00B91186">
              <w:rPr>
                <w:rFonts w:ascii="Times New Roman" w:hAnsi="Times New Roman" w:cs="Times New Roman"/>
              </w:rPr>
              <w:t>Xuhui</w:t>
            </w:r>
            <w:proofErr w:type="spellEnd"/>
            <w:r w:rsidRPr="00B91186">
              <w:rPr>
                <w:rFonts w:ascii="Times New Roman" w:hAnsi="Times New Roman" w:cs="Times New Roman"/>
              </w:rPr>
              <w:t xml:space="preserve"> District, Shanghai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E52A5" w:rsidRP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90631E" w:rsidRDefault="0090631E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9602"/>
      </w:tblGrid>
      <w:tr w:rsidR="006561F0" w:rsidRPr="00B91186" w:rsidTr="00354B61">
        <w:tc>
          <w:tcPr>
            <w:tcW w:w="1080" w:type="dxa"/>
          </w:tcPr>
          <w:p w:rsidR="00FF761C" w:rsidRDefault="00393BCB">
            <w:pPr>
              <w:rPr>
                <w:rFonts w:ascii="Times New Roman" w:hAnsi="Times New Roman" w:cs="Times New Roman"/>
              </w:rPr>
            </w:pPr>
            <w:r w:rsidRPr="00393BCB">
              <w:rPr>
                <w:rFonts w:ascii="Times New Roman" w:hAnsi="Times New Roman" w:cs="Times New Roman"/>
              </w:rPr>
              <w:lastRenderedPageBreak/>
              <w:t xml:space="preserve">Stick </w:t>
            </w:r>
          </w:p>
          <w:p w:rsidR="006561F0" w:rsidRPr="00B91186" w:rsidRDefault="00393BCB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the</w:t>
            </w:r>
            <w:r w:rsidRPr="00393BCB">
              <w:rPr>
                <w:rFonts w:ascii="Times New Roman" w:hAnsi="Times New Roman" w:cs="Times New Roman"/>
              </w:rPr>
              <w:t xml:space="preserve"> diagnostic report here</w:t>
            </w:r>
          </w:p>
        </w:tc>
        <w:tc>
          <w:tcPr>
            <w:tcW w:w="9602" w:type="dxa"/>
          </w:tcPr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Tips: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Eight major advantages of PET-CT: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21st century's most powerful anti-cancer equipment;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One location for whole-body examination.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 xml:space="preserve">High sensitivity of various types of </w:t>
            </w:r>
            <w:proofErr w:type="spellStart"/>
            <w:r w:rsidRPr="00BC5877">
              <w:rPr>
                <w:rFonts w:ascii="Times New Roman" w:hAnsi="Times New Roman" w:cs="Times New Roman"/>
              </w:rPr>
              <w:t>tumors</w:t>
            </w:r>
            <w:proofErr w:type="spellEnd"/>
            <w:r w:rsidRPr="00BC5877">
              <w:rPr>
                <w:rFonts w:ascii="Times New Roman" w:hAnsi="Times New Roman" w:cs="Times New Roman"/>
              </w:rPr>
              <w:t>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 xml:space="preserve">High specificity to some </w:t>
            </w:r>
            <w:proofErr w:type="spellStart"/>
            <w:r w:rsidRPr="00BC5877">
              <w:rPr>
                <w:rFonts w:ascii="Times New Roman" w:hAnsi="Times New Roman" w:cs="Times New Roman"/>
              </w:rPr>
              <w:t>tumors</w:t>
            </w:r>
            <w:proofErr w:type="spellEnd"/>
            <w:r w:rsidRPr="00BC5877">
              <w:rPr>
                <w:rFonts w:ascii="Times New Roman" w:hAnsi="Times New Roman" w:cs="Times New Roman"/>
              </w:rPr>
              <w:t>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Accuracy rate: up to 95%.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The inspection process is non-invasive, pain-free.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Low radiation, safe and reliable.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Used as cancer treatment efficacy assessment.</w:t>
            </w:r>
          </w:p>
          <w:p w:rsidR="00E3018F" w:rsidRP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What is a PET/CT?</w:t>
            </w:r>
          </w:p>
          <w:p w:rsid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PET/CT is the latest medical imaging equipment with the advantages of both PET and CT.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This device is designed based on molecular imaging technology, combined with the functional and anatomical images, can locate minimal changes of the whole body, and is used for </w:t>
            </w:r>
            <w:r w:rsidRPr="00C163B0">
              <w:rPr>
                <w:rFonts w:ascii="Times New Roman" w:hAnsi="Times New Roman" w:cs="Times New Roman"/>
                <w:u w:color="FA5050"/>
              </w:rPr>
              <w:t>early</w:t>
            </w:r>
            <w:r w:rsidRPr="00E3018F">
              <w:rPr>
                <w:rFonts w:ascii="Times New Roman" w:hAnsi="Times New Roman" w:cs="Times New Roman"/>
              </w:rPr>
              <w:t xml:space="preserve"> location of cancer</w:t>
            </w:r>
            <w:r w:rsidR="00801BC0">
              <w:rPr>
                <w:rFonts w:ascii="Times New Roman" w:hAnsi="Times New Roman" w:cs="Times New Roman"/>
              </w:rPr>
              <w:t xml:space="preserve"> and heart and brain </w:t>
            </w:r>
            <w:r w:rsidR="00801BC0" w:rsidRPr="00C163B0">
              <w:rPr>
                <w:rFonts w:ascii="Times New Roman" w:hAnsi="Times New Roman" w:cs="Times New Roman"/>
                <w:u w:color="FA5050"/>
              </w:rPr>
              <w:t>functional</w:t>
            </w:r>
            <w:r w:rsidR="009F2A87">
              <w:rPr>
                <w:rFonts w:ascii="Times New Roman" w:hAnsi="Times New Roman" w:cs="Times New Roman"/>
              </w:rPr>
              <w:t xml:space="preserve"> changes, </w:t>
            </w:r>
            <w:r w:rsidRPr="00E3018F">
              <w:rPr>
                <w:rFonts w:ascii="Times New Roman" w:hAnsi="Times New Roman" w:cs="Times New Roman"/>
              </w:rPr>
              <w:t>as well as differential diagnosis.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widely used in the diagnosis and review of cancer, cardiovascular and cerebral diseases, and high-end physical examination.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also currently the world's most technologically advanced, most accurate diagnostic and medical equipment with the most comfortable experience.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PET/CT imaging is of high value in the locating of </w:t>
            </w:r>
            <w:proofErr w:type="spellStart"/>
            <w:r w:rsidRPr="00E3018F">
              <w:rPr>
                <w:rFonts w:ascii="Times New Roman" w:hAnsi="Times New Roman" w:cs="Times New Roman"/>
              </w:rPr>
              <w:t>tumor</w:t>
            </w:r>
            <w:proofErr w:type="spellEnd"/>
            <w:r w:rsidRPr="00E3018F">
              <w:rPr>
                <w:rFonts w:ascii="Times New Roman" w:hAnsi="Times New Roman" w:cs="Times New Roman"/>
              </w:rPr>
              <w:t xml:space="preserve"> metastasis, disease staging, follow-up of the treatment effects, and making development of treatment plans.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also presents unique advantages in the early diagnostic and treatment options of cancer and other diseases.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can help clinicians to determine the need for surgery.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Many countries have categorized PET/CT as a measure of high-end physical examination 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and of </w:t>
            </w:r>
            <w:r w:rsidRPr="00E3018F">
              <w:rPr>
                <w:rFonts w:ascii="Times New Roman" w:hAnsi="Times New Roman" w:cs="Times New Roman"/>
              </w:rPr>
              <w:t>the screening for cancer and other diseases in high-risk groups, so as to achieve the purpose of early detection, early diagnosis and early treatment.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Notes before your PET/CT imaging: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fasting for more than 6 hours.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Fasting plasma glucose should be measured in the ward for hospitalized patients.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Patients with diabetes should consult your endocrinologists and control blood sugar in the normal range 2-3 days before the examination, so as to ensure the best effect.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Before the imaging, your examination doctor will learn related information of you, so please bring your recent imaging results (CT, MRI, </w:t>
            </w:r>
            <w:proofErr w:type="spellStart"/>
            <w:r w:rsidRPr="00977A07">
              <w:rPr>
                <w:rFonts w:ascii="Times New Roman" w:hAnsi="Times New Roman" w:cs="Times New Roman"/>
              </w:rPr>
              <w:t>etc</w:t>
            </w:r>
            <w:proofErr w:type="spellEnd"/>
            <w:r w:rsidRPr="00977A07">
              <w:rPr>
                <w:rFonts w:ascii="Times New Roman" w:hAnsi="Times New Roman" w:cs="Times New Roman"/>
              </w:rPr>
              <w:t>) for the reference of the doctor.</w:t>
            </w:r>
          </w:p>
          <w:p w:rsidR="00E3018F" w:rsidRPr="001851FB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1851FB">
              <w:rPr>
                <w:rFonts w:ascii="Times New Roman" w:hAnsi="Times New Roman" w:cs="Times New Roman"/>
              </w:rPr>
              <w:t>This imaging requires the injection of trace radioactive elements, which will not cause harm to your body.</w:t>
            </w:r>
            <w:r w:rsidR="001851FB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 xml:space="preserve">After the injection, please keep the body </w:t>
            </w:r>
            <w:proofErr w:type="gramStart"/>
            <w:r w:rsidRPr="001851FB">
              <w:rPr>
                <w:rFonts w:ascii="Times New Roman" w:hAnsi="Times New Roman" w:cs="Times New Roman"/>
              </w:rPr>
              <w:t>relaxed,</w:t>
            </w:r>
            <w:proofErr w:type="gramEnd"/>
            <w:r w:rsidRPr="001851FB">
              <w:rPr>
                <w:rFonts w:ascii="Times New Roman" w:hAnsi="Times New Roman" w:cs="Times New Roman"/>
              </w:rPr>
              <w:t xml:space="preserve"> lay for an hour or so.</w:t>
            </w:r>
            <w:r w:rsidR="009C6CB1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Minimize your activities and talking</w:t>
            </w:r>
            <w:r w:rsidR="00927811">
              <w:rPr>
                <w:rFonts w:ascii="Times New Roman" w:hAnsi="Times New Roman" w:cs="Times New Roman"/>
              </w:rPr>
              <w:t>, so</w:t>
            </w:r>
            <w:r w:rsidRPr="001851FB">
              <w:rPr>
                <w:rFonts w:ascii="Times New Roman" w:hAnsi="Times New Roman" w:cs="Times New Roman"/>
              </w:rPr>
              <w:t xml:space="preserve"> as to make sure the result is accurate and reliable.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After the injection of radioactive agents, you need to drink some pure water, to facilitate </w:t>
            </w:r>
            <w:r w:rsidRPr="00C163B0">
              <w:rPr>
                <w:rFonts w:ascii="Times New Roman" w:hAnsi="Times New Roman" w:cs="Times New Roman"/>
                <w:u w:color="FA5050"/>
              </w:rPr>
              <w:t>the urination</w:t>
            </w:r>
            <w:r w:rsidRPr="00977A07">
              <w:rPr>
                <w:rFonts w:ascii="Times New Roman" w:hAnsi="Times New Roman" w:cs="Times New Roman"/>
              </w:rPr>
              <w:t xml:space="preserve"> with unabsorbed drug as soon as possible.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the staff will guide you to the PET/CT room, and guide you to do the PET/CT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Lay in bed.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During the scanning, the staff will pay full attention to your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If any discomfort, please feel free to talk with the staff.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The duration of </w:t>
            </w:r>
            <w:r w:rsidRPr="00C163B0">
              <w:rPr>
                <w:rFonts w:ascii="Times New Roman" w:hAnsi="Times New Roman" w:cs="Times New Roman"/>
                <w:u w:color="FA5050"/>
              </w:rPr>
              <w:t>the imaging</w:t>
            </w:r>
            <w:r w:rsidRPr="00977A07">
              <w:rPr>
                <w:rFonts w:ascii="Times New Roman" w:hAnsi="Times New Roman" w:cs="Times New Roman"/>
              </w:rPr>
              <w:t xml:space="preserve"> depends on your item, usually 20 minutes.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Please prepare some food for yourself, for the replenishing of your body.</w:t>
            </w:r>
          </w:p>
          <w:p w:rsidR="006A27AB" w:rsidRDefault="00E3018F" w:rsidP="009C6CB1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On the day of the examination, please wear comfortable clothes, with no metal component of your underwear.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 xml:space="preserve">Please do not wear any </w:t>
            </w:r>
            <w:r w:rsidR="00EE5AB7" w:rsidRPr="009C6CB1">
              <w:rPr>
                <w:rFonts w:ascii="Times New Roman" w:hAnsi="Times New Roman" w:cs="Times New Roman"/>
              </w:rPr>
              <w:t>jewellery</w:t>
            </w:r>
            <w:r w:rsidRPr="009C6CB1">
              <w:rPr>
                <w:rFonts w:ascii="Times New Roman" w:hAnsi="Times New Roman" w:cs="Times New Roman"/>
              </w:rPr>
              <w:t>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77A07">
              <w:rPr>
                <w:rFonts w:ascii="Times New Roman" w:hAnsi="Times New Roman" w:cs="Times New Roman"/>
              </w:rPr>
              <w:t>For female patients, do not wear a dress or a skirt.</w:t>
            </w:r>
          </w:p>
          <w:p w:rsidR="00BC64EA" w:rsidRPr="00977A07" w:rsidRDefault="00BC64EA" w:rsidP="00F0195B">
            <w:pPr>
              <w:pStyle w:val="ListParagraph"/>
              <w:ind w:left="420" w:firstLineChars="0" w:firstLine="0"/>
              <w:rPr>
                <w:rFonts w:ascii="Times New Roman" w:hAnsi="Times New Roman" w:cs="Times New Roman"/>
              </w:rPr>
            </w:pPr>
          </w:p>
        </w:tc>
      </w:tr>
    </w:tbl>
    <w:p w:rsidR="00120C26" w:rsidRPr="00B91186" w:rsidRDefault="00120C26">
      <w:pPr>
        <w:rPr>
          <w:rFonts w:ascii="Times New Roman" w:hAnsi="Times New Roman" w:cs="Times New Roman"/>
        </w:rPr>
      </w:pPr>
    </w:p>
    <w:sectPr w:rsidR="00120C26" w:rsidRPr="00B91186" w:rsidSect="00044EF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632B" w:rsidRDefault="008D632B" w:rsidP="00331A0B">
      <w:r>
        <w:separator/>
      </w:r>
    </w:p>
  </w:endnote>
  <w:endnote w:type="continuationSeparator" w:id="0">
    <w:p w:rsidR="008D632B" w:rsidRDefault="008D632B" w:rsidP="00331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632B" w:rsidRDefault="008D632B" w:rsidP="00331A0B">
      <w:r>
        <w:separator/>
      </w:r>
    </w:p>
  </w:footnote>
  <w:footnote w:type="continuationSeparator" w:id="0">
    <w:p w:rsidR="008D632B" w:rsidRDefault="008D632B" w:rsidP="00331A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132B1"/>
    <w:multiLevelType w:val="hybridMultilevel"/>
    <w:tmpl w:val="7D76A4F6"/>
    <w:lvl w:ilvl="0" w:tplc="EE2CD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0C1432"/>
    <w:multiLevelType w:val="hybridMultilevel"/>
    <w:tmpl w:val="3E78F992"/>
    <w:lvl w:ilvl="0" w:tplc="ADEEE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7676F88"/>
    <w:multiLevelType w:val="hybridMultilevel"/>
    <w:tmpl w:val="1E7840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917EF0"/>
    <w:multiLevelType w:val="hybridMultilevel"/>
    <w:tmpl w:val="441084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7B51AA"/>
    <w:multiLevelType w:val="hybridMultilevel"/>
    <w:tmpl w:val="B1F0CC36"/>
    <w:lvl w:ilvl="0" w:tplc="D57477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 REN">
    <w15:presenceInfo w15:providerId="Windows Live" w15:userId="ff6bb6df5f806db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hideGrammaticalErrors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6CF"/>
    <w:rsid w:val="0001532D"/>
    <w:rsid w:val="0002346F"/>
    <w:rsid w:val="00034DE4"/>
    <w:rsid w:val="00044EF9"/>
    <w:rsid w:val="0006516F"/>
    <w:rsid w:val="00081A99"/>
    <w:rsid w:val="000914DB"/>
    <w:rsid w:val="00092D35"/>
    <w:rsid w:val="00096FB5"/>
    <w:rsid w:val="000B2C88"/>
    <w:rsid w:val="000B4D94"/>
    <w:rsid w:val="000D2C99"/>
    <w:rsid w:val="000D70F0"/>
    <w:rsid w:val="000D70FA"/>
    <w:rsid w:val="000E52A5"/>
    <w:rsid w:val="000F1AF8"/>
    <w:rsid w:val="000F26A0"/>
    <w:rsid w:val="000F483C"/>
    <w:rsid w:val="000F7AA5"/>
    <w:rsid w:val="00120C26"/>
    <w:rsid w:val="001213D6"/>
    <w:rsid w:val="00121AC7"/>
    <w:rsid w:val="0013158E"/>
    <w:rsid w:val="001646EE"/>
    <w:rsid w:val="00166095"/>
    <w:rsid w:val="001721F2"/>
    <w:rsid w:val="001851FB"/>
    <w:rsid w:val="0018770B"/>
    <w:rsid w:val="00192E00"/>
    <w:rsid w:val="00196BF2"/>
    <w:rsid w:val="00197295"/>
    <w:rsid w:val="001A402F"/>
    <w:rsid w:val="001C0537"/>
    <w:rsid w:val="001C23F1"/>
    <w:rsid w:val="001C2532"/>
    <w:rsid w:val="001C4970"/>
    <w:rsid w:val="001C50EA"/>
    <w:rsid w:val="001E0B2F"/>
    <w:rsid w:val="001E237F"/>
    <w:rsid w:val="002137B0"/>
    <w:rsid w:val="0022410C"/>
    <w:rsid w:val="00224435"/>
    <w:rsid w:val="002427BF"/>
    <w:rsid w:val="0028320A"/>
    <w:rsid w:val="00285597"/>
    <w:rsid w:val="00290A22"/>
    <w:rsid w:val="002910C5"/>
    <w:rsid w:val="002916AF"/>
    <w:rsid w:val="002966DF"/>
    <w:rsid w:val="002A3DEF"/>
    <w:rsid w:val="002A4355"/>
    <w:rsid w:val="002A65A3"/>
    <w:rsid w:val="002A7D0F"/>
    <w:rsid w:val="002B1D75"/>
    <w:rsid w:val="002C1E6C"/>
    <w:rsid w:val="002C55C7"/>
    <w:rsid w:val="002D5DD7"/>
    <w:rsid w:val="002E1464"/>
    <w:rsid w:val="002E4CA2"/>
    <w:rsid w:val="002E582D"/>
    <w:rsid w:val="002F4746"/>
    <w:rsid w:val="0030518C"/>
    <w:rsid w:val="003255CC"/>
    <w:rsid w:val="00331A0B"/>
    <w:rsid w:val="00333D27"/>
    <w:rsid w:val="0035012D"/>
    <w:rsid w:val="0035107A"/>
    <w:rsid w:val="00354B61"/>
    <w:rsid w:val="003670E3"/>
    <w:rsid w:val="00374E27"/>
    <w:rsid w:val="003800EB"/>
    <w:rsid w:val="00386F31"/>
    <w:rsid w:val="0039313E"/>
    <w:rsid w:val="00393BCB"/>
    <w:rsid w:val="003A5146"/>
    <w:rsid w:val="003B343C"/>
    <w:rsid w:val="003B3F7B"/>
    <w:rsid w:val="003C15E3"/>
    <w:rsid w:val="003C5230"/>
    <w:rsid w:val="003C573E"/>
    <w:rsid w:val="003D0A94"/>
    <w:rsid w:val="003E4161"/>
    <w:rsid w:val="003E5439"/>
    <w:rsid w:val="003E6839"/>
    <w:rsid w:val="004066E3"/>
    <w:rsid w:val="00414E53"/>
    <w:rsid w:val="0045486C"/>
    <w:rsid w:val="00464218"/>
    <w:rsid w:val="00482274"/>
    <w:rsid w:val="00486157"/>
    <w:rsid w:val="0049154E"/>
    <w:rsid w:val="00494EC1"/>
    <w:rsid w:val="00495DAC"/>
    <w:rsid w:val="004A001B"/>
    <w:rsid w:val="004D1697"/>
    <w:rsid w:val="004D20BC"/>
    <w:rsid w:val="004D4AC4"/>
    <w:rsid w:val="004E20B5"/>
    <w:rsid w:val="004E3428"/>
    <w:rsid w:val="00506368"/>
    <w:rsid w:val="0052690A"/>
    <w:rsid w:val="00527CCB"/>
    <w:rsid w:val="00527EB0"/>
    <w:rsid w:val="0053238A"/>
    <w:rsid w:val="00547DA9"/>
    <w:rsid w:val="005647A2"/>
    <w:rsid w:val="00570938"/>
    <w:rsid w:val="00572A6C"/>
    <w:rsid w:val="00572CD6"/>
    <w:rsid w:val="00573C6F"/>
    <w:rsid w:val="005B0CDB"/>
    <w:rsid w:val="005B25F4"/>
    <w:rsid w:val="005B2660"/>
    <w:rsid w:val="005E3EA8"/>
    <w:rsid w:val="005E6B4D"/>
    <w:rsid w:val="005F1EC3"/>
    <w:rsid w:val="006031BD"/>
    <w:rsid w:val="006170E8"/>
    <w:rsid w:val="00622B3F"/>
    <w:rsid w:val="00625060"/>
    <w:rsid w:val="006561F0"/>
    <w:rsid w:val="00666FC0"/>
    <w:rsid w:val="00676341"/>
    <w:rsid w:val="00695FCC"/>
    <w:rsid w:val="006A27AB"/>
    <w:rsid w:val="006B49C8"/>
    <w:rsid w:val="006C47D6"/>
    <w:rsid w:val="006D16F1"/>
    <w:rsid w:val="006D2CB7"/>
    <w:rsid w:val="006E3712"/>
    <w:rsid w:val="006E630E"/>
    <w:rsid w:val="0070686F"/>
    <w:rsid w:val="00725EE9"/>
    <w:rsid w:val="00734F82"/>
    <w:rsid w:val="00744C29"/>
    <w:rsid w:val="007521F5"/>
    <w:rsid w:val="0075536B"/>
    <w:rsid w:val="007715BD"/>
    <w:rsid w:val="00772800"/>
    <w:rsid w:val="00773188"/>
    <w:rsid w:val="0077386C"/>
    <w:rsid w:val="007749AD"/>
    <w:rsid w:val="00785CC1"/>
    <w:rsid w:val="007A0A3F"/>
    <w:rsid w:val="007A5493"/>
    <w:rsid w:val="007A571B"/>
    <w:rsid w:val="007C009A"/>
    <w:rsid w:val="007C328A"/>
    <w:rsid w:val="007D49F8"/>
    <w:rsid w:val="007F2871"/>
    <w:rsid w:val="007F6636"/>
    <w:rsid w:val="00800DC7"/>
    <w:rsid w:val="00801BC0"/>
    <w:rsid w:val="00805774"/>
    <w:rsid w:val="00810BB3"/>
    <w:rsid w:val="008125D3"/>
    <w:rsid w:val="00815A7E"/>
    <w:rsid w:val="00824288"/>
    <w:rsid w:val="00836713"/>
    <w:rsid w:val="00844180"/>
    <w:rsid w:val="00850CF1"/>
    <w:rsid w:val="008674B6"/>
    <w:rsid w:val="00891694"/>
    <w:rsid w:val="00896A9F"/>
    <w:rsid w:val="008B46B1"/>
    <w:rsid w:val="008C74B3"/>
    <w:rsid w:val="008D232B"/>
    <w:rsid w:val="008D23FA"/>
    <w:rsid w:val="008D4C0D"/>
    <w:rsid w:val="008D632B"/>
    <w:rsid w:val="009053BF"/>
    <w:rsid w:val="0090631E"/>
    <w:rsid w:val="00925451"/>
    <w:rsid w:val="00927811"/>
    <w:rsid w:val="00944DB5"/>
    <w:rsid w:val="00954FB9"/>
    <w:rsid w:val="0095514F"/>
    <w:rsid w:val="009576D8"/>
    <w:rsid w:val="00973CE1"/>
    <w:rsid w:val="009750AA"/>
    <w:rsid w:val="00977A07"/>
    <w:rsid w:val="00992184"/>
    <w:rsid w:val="00996EA6"/>
    <w:rsid w:val="009C62A2"/>
    <w:rsid w:val="009C6CB1"/>
    <w:rsid w:val="009D1581"/>
    <w:rsid w:val="009D3BA9"/>
    <w:rsid w:val="009F2A87"/>
    <w:rsid w:val="009F2D35"/>
    <w:rsid w:val="009F7C31"/>
    <w:rsid w:val="00A022C3"/>
    <w:rsid w:val="00A104CB"/>
    <w:rsid w:val="00A32612"/>
    <w:rsid w:val="00A56D32"/>
    <w:rsid w:val="00A634D6"/>
    <w:rsid w:val="00A80695"/>
    <w:rsid w:val="00A8632F"/>
    <w:rsid w:val="00A94C4F"/>
    <w:rsid w:val="00AD4FDF"/>
    <w:rsid w:val="00AE4F5D"/>
    <w:rsid w:val="00AF0788"/>
    <w:rsid w:val="00AF5F26"/>
    <w:rsid w:val="00B13453"/>
    <w:rsid w:val="00B14FCD"/>
    <w:rsid w:val="00B229DF"/>
    <w:rsid w:val="00B333EC"/>
    <w:rsid w:val="00B335F0"/>
    <w:rsid w:val="00B33B97"/>
    <w:rsid w:val="00B55715"/>
    <w:rsid w:val="00B72B6B"/>
    <w:rsid w:val="00B8171D"/>
    <w:rsid w:val="00B82E2B"/>
    <w:rsid w:val="00B84F5B"/>
    <w:rsid w:val="00B91186"/>
    <w:rsid w:val="00B93AD3"/>
    <w:rsid w:val="00B946FB"/>
    <w:rsid w:val="00B955CD"/>
    <w:rsid w:val="00BC3C88"/>
    <w:rsid w:val="00BC5877"/>
    <w:rsid w:val="00BC64EA"/>
    <w:rsid w:val="00BD244F"/>
    <w:rsid w:val="00BD618C"/>
    <w:rsid w:val="00BE36CF"/>
    <w:rsid w:val="00BE3CDA"/>
    <w:rsid w:val="00C10098"/>
    <w:rsid w:val="00C163B0"/>
    <w:rsid w:val="00C269BB"/>
    <w:rsid w:val="00C31469"/>
    <w:rsid w:val="00C32F70"/>
    <w:rsid w:val="00C35158"/>
    <w:rsid w:val="00C364C0"/>
    <w:rsid w:val="00C57F3B"/>
    <w:rsid w:val="00C836D1"/>
    <w:rsid w:val="00C86CD4"/>
    <w:rsid w:val="00C96A2F"/>
    <w:rsid w:val="00C97CD5"/>
    <w:rsid w:val="00CA227C"/>
    <w:rsid w:val="00CC28F0"/>
    <w:rsid w:val="00CC50E6"/>
    <w:rsid w:val="00CD1F79"/>
    <w:rsid w:val="00CE1121"/>
    <w:rsid w:val="00CF36F3"/>
    <w:rsid w:val="00CF6217"/>
    <w:rsid w:val="00CF6C00"/>
    <w:rsid w:val="00D05F62"/>
    <w:rsid w:val="00D11A08"/>
    <w:rsid w:val="00D15EAA"/>
    <w:rsid w:val="00D230C8"/>
    <w:rsid w:val="00D27EF9"/>
    <w:rsid w:val="00D43FC7"/>
    <w:rsid w:val="00D51C10"/>
    <w:rsid w:val="00D754CB"/>
    <w:rsid w:val="00D75920"/>
    <w:rsid w:val="00D777B1"/>
    <w:rsid w:val="00D87017"/>
    <w:rsid w:val="00D92CE2"/>
    <w:rsid w:val="00DC39B7"/>
    <w:rsid w:val="00DD0922"/>
    <w:rsid w:val="00DE3F5D"/>
    <w:rsid w:val="00DF4EA7"/>
    <w:rsid w:val="00E06E26"/>
    <w:rsid w:val="00E12E34"/>
    <w:rsid w:val="00E13698"/>
    <w:rsid w:val="00E3018F"/>
    <w:rsid w:val="00E3736C"/>
    <w:rsid w:val="00E519A5"/>
    <w:rsid w:val="00E61C7B"/>
    <w:rsid w:val="00E81A52"/>
    <w:rsid w:val="00E84E0B"/>
    <w:rsid w:val="00E9055D"/>
    <w:rsid w:val="00E92A27"/>
    <w:rsid w:val="00EA0C27"/>
    <w:rsid w:val="00EA342C"/>
    <w:rsid w:val="00EC3DAF"/>
    <w:rsid w:val="00ED6369"/>
    <w:rsid w:val="00EE5AB7"/>
    <w:rsid w:val="00EF08A0"/>
    <w:rsid w:val="00EF7060"/>
    <w:rsid w:val="00F0195B"/>
    <w:rsid w:val="00F17DA7"/>
    <w:rsid w:val="00F24114"/>
    <w:rsid w:val="00F30C70"/>
    <w:rsid w:val="00F32AFD"/>
    <w:rsid w:val="00F33CCC"/>
    <w:rsid w:val="00F40E86"/>
    <w:rsid w:val="00F53AA0"/>
    <w:rsid w:val="00F65DD4"/>
    <w:rsid w:val="00F65E46"/>
    <w:rsid w:val="00F81DED"/>
    <w:rsid w:val="00F9366C"/>
    <w:rsid w:val="00FC1B18"/>
    <w:rsid w:val="00FC2321"/>
    <w:rsid w:val="00FC327F"/>
    <w:rsid w:val="00FD2B26"/>
    <w:rsid w:val="00FD2BC0"/>
    <w:rsid w:val="00FF0278"/>
    <w:rsid w:val="00FF344C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622B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622B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65606A-ACE5-43DB-894F-775E21F06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2318</Words>
  <Characters>13216</Characters>
  <Application>Microsoft Office Word</Application>
  <DocSecurity>0</DocSecurity>
  <Lines>110</Lines>
  <Paragraphs>31</Paragraphs>
  <ScaleCrop>false</ScaleCrop>
  <Company>IGT</Company>
  <LinksUpToDate>false</LinksUpToDate>
  <CharactersWithSpaces>15503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Fan.Chou</dc:creator>
  <cp:lastModifiedBy>Fan.Chou</cp:lastModifiedBy>
  <cp:revision>3</cp:revision>
  <dcterms:created xsi:type="dcterms:W3CDTF">2016-11-11T13:47:00Z</dcterms:created>
  <dcterms:modified xsi:type="dcterms:W3CDTF">2016-11-15T09:57:00Z</dcterms:modified>
</cp:coreProperties>
</file>