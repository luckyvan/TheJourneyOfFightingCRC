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3F5D" w:rsidRDefault="00622B3F">
      <w:pPr>
        <w:rPr>
          <w:ins w:id="0" w:author="J REN" w:date="2016-11-11T20:33:00Z"/>
        </w:rPr>
      </w:pPr>
      <w:bookmarkStart w:id="1" w:name="_GoBack"/>
      <w:bookmarkEnd w:id="1"/>
      <w:ins w:id="2" w:author="J REN" w:date="2016-11-11T20:33:00Z">
        <w:r>
          <w:rPr>
            <w:rFonts w:hint="eastAsia"/>
          </w:rPr>
          <w:t>客户修改意见：</w:t>
        </w:r>
      </w:ins>
    </w:p>
    <w:p w:rsidR="0039313E" w:rsidRDefault="00622B3F">
      <w:pPr>
        <w:rPr>
          <w:ins w:id="3" w:author="J REN" w:date="2016-11-11T20:34:00Z"/>
          <w:rFonts w:ascii="Microsoft YaHei" w:eastAsia="Microsoft YaHei" w:hAnsi="Microsoft YaHei"/>
          <w:color w:val="333333"/>
          <w:szCs w:val="21"/>
          <w:shd w:val="clear" w:color="auto" w:fill="F5F5F5"/>
        </w:rPr>
      </w:pPr>
      <w:ins w:id="4" w:author="J REN" w:date="2016-11-11T20:33:00Z">
        <w:r>
          <w:rPr>
            <w:rFonts w:ascii="Microsoft YaHei" w:eastAsia="Microsoft YaHei" w:hAnsi="Microsoft YaHei" w:hint="eastAsia"/>
            <w:color w:val="333333"/>
            <w:szCs w:val="21"/>
            <w:shd w:val="clear" w:color="auto" w:fill="F5F5F5"/>
          </w:rPr>
          <w:t xml:space="preserve">总述：整体质量一般，仍然需要修改。“腹、盆部PET/CT”这一段是病情描述集中的一段，请特别注意准确性。“检查结论”一节特别需要准确性 修改意见： </w:t>
        </w:r>
      </w:ins>
    </w:p>
    <w:p w:rsidR="0039313E" w:rsidRDefault="00622B3F">
      <w:pPr>
        <w:rPr>
          <w:ins w:id="5" w:author="J REN" w:date="2016-11-11T20:34:00Z"/>
          <w:rFonts w:ascii="Microsoft YaHei" w:eastAsia="Microsoft YaHei" w:hAnsi="Microsoft YaHei"/>
          <w:color w:val="333333"/>
          <w:szCs w:val="21"/>
          <w:shd w:val="clear" w:color="auto" w:fill="F5F5F5"/>
        </w:rPr>
      </w:pPr>
      <w:ins w:id="6" w:author="J REN" w:date="2016-11-11T20:33:00Z">
        <w:r>
          <w:rPr>
            <w:rFonts w:ascii="Microsoft YaHei" w:eastAsia="Microsoft YaHei" w:hAnsi="Microsoft YaHei" w:hint="eastAsia"/>
            <w:color w:val="333333"/>
            <w:szCs w:val="21"/>
            <w:shd w:val="clear" w:color="auto" w:fill="F5F5F5"/>
          </w:rPr>
          <w:t>1. 第一部分的信息标点符号使用不一致，特别是冒号。</w:t>
        </w:r>
      </w:ins>
      <w:ins w:id="7" w:author="J REN" w:date="2016-11-11T20:34:00Z">
        <w:r w:rsidR="0039313E">
          <w:rPr>
            <w:rFonts w:ascii="Microsoft YaHei" w:eastAsia="Microsoft YaHei" w:hAnsi="Microsoft YaHei" w:hint="eastAsia"/>
            <w:color w:val="333333"/>
            <w:szCs w:val="21"/>
            <w:shd w:val="clear" w:color="auto" w:fill="F5F5F5"/>
          </w:rPr>
          <w:t>】】】</w:t>
        </w:r>
        <w:r w:rsidR="0039313E" w:rsidRPr="00C836D1">
          <w:rPr>
            <w:rFonts w:ascii="Microsoft YaHei" w:eastAsia="Microsoft YaHei" w:hAnsi="Microsoft YaHei" w:hint="eastAsia"/>
            <w:color w:val="FF0000"/>
            <w:szCs w:val="21"/>
            <w:shd w:val="clear" w:color="auto" w:fill="F5F5F5"/>
            <w:rPrChange w:id="8" w:author="J REN" w:date="2016-11-11T20:35:00Z">
              <w:rPr>
                <w:rFonts w:ascii="Microsoft YaHei" w:eastAsia="Microsoft YaHei" w:hAnsi="Microsoft YaHei" w:hint="eastAsia"/>
                <w:color w:val="333333"/>
                <w:szCs w:val="21"/>
                <w:shd w:val="clear" w:color="auto" w:fill="F5F5F5"/>
              </w:rPr>
            </w:rPrChange>
          </w:rPr>
          <w:t>已经修改，请查阅</w:t>
        </w:r>
        <w:r w:rsidR="0039313E">
          <w:rPr>
            <w:rFonts w:ascii="Microsoft YaHei" w:eastAsia="Microsoft YaHei" w:hAnsi="Microsoft YaHei" w:hint="eastAsia"/>
            <w:color w:val="333333"/>
            <w:szCs w:val="21"/>
            <w:shd w:val="clear" w:color="auto" w:fill="F5F5F5"/>
          </w:rPr>
          <w:t>。</w:t>
        </w:r>
      </w:ins>
    </w:p>
    <w:p w:rsidR="002137B0" w:rsidRDefault="002137B0">
      <w:pPr>
        <w:rPr>
          <w:ins w:id="9" w:author="J REN" w:date="2016-11-11T20:35:00Z"/>
          <w:rFonts w:ascii="Microsoft YaHei" w:eastAsia="Microsoft YaHei" w:hAnsi="Microsoft YaHei"/>
          <w:color w:val="333333"/>
          <w:szCs w:val="21"/>
          <w:shd w:val="clear" w:color="auto" w:fill="F5F5F5"/>
        </w:rPr>
      </w:pPr>
    </w:p>
    <w:p w:rsidR="0039313E" w:rsidRPr="00D230C8" w:rsidRDefault="00622B3F">
      <w:pPr>
        <w:rPr>
          <w:ins w:id="10" w:author="J REN" w:date="2016-11-11T20:34:00Z"/>
          <w:rFonts w:ascii="Microsoft YaHei" w:eastAsia="Microsoft YaHei" w:hAnsi="Microsoft YaHei"/>
          <w:color w:val="FF0000"/>
          <w:szCs w:val="21"/>
          <w:shd w:val="clear" w:color="auto" w:fill="F5F5F5"/>
          <w:rPrChange w:id="11" w:author="J REN" w:date="2016-11-11T20:35:00Z">
            <w:rPr>
              <w:ins w:id="12" w:author="J REN" w:date="2016-11-11T20:34:00Z"/>
              <w:rFonts w:ascii="Microsoft YaHei" w:eastAsia="Microsoft YaHei" w:hAnsi="Microsoft YaHei"/>
              <w:color w:val="333333"/>
              <w:szCs w:val="21"/>
              <w:shd w:val="clear" w:color="auto" w:fill="F5F5F5"/>
            </w:rPr>
          </w:rPrChange>
        </w:rPr>
      </w:pPr>
      <w:ins w:id="13" w:author="J REN" w:date="2016-11-11T20:33:00Z">
        <w:r>
          <w:rPr>
            <w:rFonts w:ascii="Microsoft YaHei" w:eastAsia="Microsoft YaHei" w:hAnsi="Microsoft YaHei" w:hint="eastAsia"/>
            <w:color w:val="333333"/>
            <w:szCs w:val="21"/>
            <w:shd w:val="clear" w:color="auto" w:fill="F5F5F5"/>
          </w:rPr>
          <w:t xml:space="preserve">2. 影像报告一节： “The largest lymph node also with the highest glucose metabolism: 23.4*20.4mm. SUVmax = 13.6;”出现了数据错误，应该是12.7. </w:t>
        </w:r>
      </w:ins>
      <w:ins w:id="14" w:author="J REN" w:date="2016-11-11T20:34:00Z">
        <w:r w:rsidR="0052690A">
          <w:rPr>
            <w:rFonts w:ascii="Microsoft YaHei" w:eastAsia="Microsoft YaHei" w:hAnsi="Microsoft YaHei" w:hint="eastAsia"/>
            <w:color w:val="333333"/>
            <w:szCs w:val="21"/>
            <w:shd w:val="clear" w:color="auto" w:fill="F5F5F5"/>
          </w:rPr>
          <w:t>】】】</w:t>
        </w:r>
        <w:r w:rsidR="0052690A" w:rsidRPr="00D230C8">
          <w:rPr>
            <w:rFonts w:ascii="Microsoft YaHei" w:eastAsia="Microsoft YaHei" w:hAnsi="Microsoft YaHei" w:hint="eastAsia"/>
            <w:color w:val="FF0000"/>
            <w:szCs w:val="21"/>
            <w:shd w:val="clear" w:color="auto" w:fill="F5F5F5"/>
            <w:rPrChange w:id="15" w:author="J REN" w:date="2016-11-11T20:35:00Z">
              <w:rPr>
                <w:rFonts w:ascii="Microsoft YaHei" w:eastAsia="Microsoft YaHei" w:hAnsi="Microsoft YaHei" w:hint="eastAsia"/>
                <w:color w:val="333333"/>
                <w:szCs w:val="21"/>
                <w:shd w:val="clear" w:color="auto" w:fill="F5F5F5"/>
              </w:rPr>
            </w:rPrChange>
          </w:rPr>
          <w:t>对不起，我们是手动抄写</w:t>
        </w:r>
      </w:ins>
      <w:ins w:id="16" w:author="J REN" w:date="2016-11-11T20:35:00Z">
        <w:r w:rsidR="0052690A" w:rsidRPr="00D230C8">
          <w:rPr>
            <w:rFonts w:ascii="Microsoft YaHei" w:eastAsia="Microsoft YaHei" w:hAnsi="Microsoft YaHei"/>
            <w:color w:val="FF0000"/>
            <w:szCs w:val="21"/>
            <w:shd w:val="clear" w:color="auto" w:fill="F5F5F5"/>
            <w:rPrChange w:id="17" w:author="J REN" w:date="2016-11-11T20:35:00Z">
              <w:rPr>
                <w:rFonts w:ascii="Microsoft YaHei" w:eastAsia="Microsoft YaHei" w:hAnsi="Microsoft YaHei"/>
                <w:color w:val="333333"/>
                <w:szCs w:val="21"/>
                <w:shd w:val="clear" w:color="auto" w:fill="F5F5F5"/>
              </w:rPr>
            </w:rPrChange>
          </w:rPr>
          <w:t>word流程之后进行的翻译，抄写部分发生了错误，抱歉！已改正。</w:t>
        </w:r>
      </w:ins>
    </w:p>
    <w:p w:rsidR="0039313E" w:rsidRDefault="0039313E">
      <w:pPr>
        <w:rPr>
          <w:ins w:id="18" w:author="J REN" w:date="2016-11-11T20:34:00Z"/>
          <w:rFonts w:ascii="Microsoft YaHei" w:eastAsia="Microsoft YaHei" w:hAnsi="Microsoft YaHei"/>
          <w:color w:val="333333"/>
          <w:szCs w:val="21"/>
          <w:shd w:val="clear" w:color="auto" w:fill="F5F5F5"/>
        </w:rPr>
      </w:pPr>
    </w:p>
    <w:p w:rsidR="00CC50E6" w:rsidRPr="00676A47" w:rsidRDefault="00622B3F" w:rsidP="00CC50E6">
      <w:pPr>
        <w:rPr>
          <w:ins w:id="19" w:author="J REN" w:date="2016-11-11T20:35:00Z"/>
          <w:rFonts w:ascii="Microsoft YaHei" w:eastAsia="Microsoft YaHei" w:hAnsi="Microsoft YaHei"/>
          <w:color w:val="FF0000"/>
          <w:szCs w:val="21"/>
          <w:shd w:val="clear" w:color="auto" w:fill="F5F5F5"/>
        </w:rPr>
      </w:pPr>
      <w:ins w:id="20" w:author="J REN" w:date="2016-11-11T20:33:00Z">
        <w:r>
          <w:rPr>
            <w:rFonts w:ascii="Microsoft YaHei" w:eastAsia="Microsoft YaHei" w:hAnsi="Microsoft YaHei" w:hint="eastAsia"/>
            <w:color w:val="333333"/>
            <w:szCs w:val="21"/>
            <w:shd w:val="clear" w:color="auto" w:fill="F5F5F5"/>
          </w:rPr>
          <w:t xml:space="preserve">3. 接下来少翻译了一句 "右下腹升结肠旁腹膜结节状增厚伴糖代谢增高，最大SUV值为13.6" </w:t>
        </w:r>
      </w:ins>
      <w:ins w:id="21" w:author="J REN" w:date="2016-11-11T20:35:00Z">
        <w:r w:rsidR="00CC50E6">
          <w:rPr>
            <w:rFonts w:ascii="Microsoft YaHei" w:eastAsia="Microsoft YaHei" w:hAnsi="Microsoft YaHei" w:hint="eastAsia"/>
            <w:color w:val="333333"/>
            <w:szCs w:val="21"/>
            <w:shd w:val="clear" w:color="auto" w:fill="F5F5F5"/>
          </w:rPr>
          <w:t>】】】</w:t>
        </w:r>
        <w:r w:rsidR="00CC50E6" w:rsidRPr="00676A47">
          <w:rPr>
            <w:rFonts w:ascii="Microsoft YaHei" w:eastAsia="Microsoft YaHei" w:hAnsi="Microsoft YaHei" w:hint="eastAsia"/>
            <w:color w:val="FF0000"/>
            <w:szCs w:val="21"/>
            <w:shd w:val="clear" w:color="auto" w:fill="F5F5F5"/>
          </w:rPr>
          <w:t>对不起，我们是手动抄写word流程之后进行的翻译，抄写部分发生了错误，抱歉！已改正。</w:t>
        </w:r>
      </w:ins>
    </w:p>
    <w:p w:rsidR="00FD2B26" w:rsidRDefault="00FD2B26">
      <w:pPr>
        <w:rPr>
          <w:ins w:id="22" w:author="J REN" w:date="2016-11-11T20:35:00Z"/>
          <w:rFonts w:ascii="Microsoft YaHei" w:eastAsia="Microsoft YaHei" w:hAnsi="Microsoft YaHei"/>
          <w:color w:val="333333"/>
          <w:szCs w:val="21"/>
          <w:shd w:val="clear" w:color="auto" w:fill="F5F5F5"/>
        </w:rPr>
      </w:pPr>
    </w:p>
    <w:p w:rsidR="0028320A" w:rsidRPr="00676A47" w:rsidRDefault="00622B3F" w:rsidP="0028320A">
      <w:pPr>
        <w:rPr>
          <w:ins w:id="23" w:author="J REN" w:date="2016-11-11T20:38:00Z"/>
          <w:rFonts w:ascii="Microsoft YaHei" w:eastAsia="Microsoft YaHei" w:hAnsi="Microsoft YaHei"/>
          <w:color w:val="FF0000"/>
          <w:szCs w:val="21"/>
          <w:shd w:val="clear" w:color="auto" w:fill="F5F5F5"/>
        </w:rPr>
      </w:pPr>
      <w:ins w:id="24" w:author="J REN" w:date="2016-11-11T20:33:00Z">
        <w:r>
          <w:rPr>
            <w:rFonts w:ascii="Microsoft YaHei" w:eastAsia="Microsoft YaHei" w:hAnsi="Microsoft YaHei" w:hint="eastAsia"/>
            <w:color w:val="333333"/>
            <w:szCs w:val="21"/>
            <w:shd w:val="clear" w:color="auto" w:fill="F5F5F5"/>
          </w:rPr>
          <w:t xml:space="preserve">4. “The largest lesions in the right and the left lobes are: 82.8*57.2mm and 80.1*60.5mm.”中文是“左、右叶”，顺序反了。 </w:t>
        </w:r>
      </w:ins>
      <w:ins w:id="25" w:author="J REN" w:date="2016-11-11T20:38:00Z">
        <w:r w:rsidR="0028320A">
          <w:rPr>
            <w:rFonts w:ascii="Microsoft YaHei" w:eastAsia="Microsoft YaHei" w:hAnsi="Microsoft YaHei" w:hint="eastAsia"/>
            <w:color w:val="333333"/>
            <w:szCs w:val="21"/>
            <w:shd w:val="clear" w:color="auto" w:fill="F5F5F5"/>
          </w:rPr>
          <w:t>】】】</w:t>
        </w:r>
        <w:r w:rsidR="0028320A" w:rsidRPr="0028320A">
          <w:rPr>
            <w:rFonts w:ascii="Microsoft YaHei" w:eastAsia="Microsoft YaHei" w:hAnsi="Microsoft YaHei" w:hint="eastAsia"/>
            <w:color w:val="FF0000"/>
            <w:szCs w:val="21"/>
            <w:shd w:val="clear" w:color="auto" w:fill="F5F5F5"/>
          </w:rPr>
          <w:t>“左、右叶”</w:t>
        </w:r>
        <w:r w:rsidR="0028320A" w:rsidRPr="00676A47">
          <w:rPr>
            <w:rFonts w:ascii="Microsoft YaHei" w:eastAsia="Microsoft YaHei" w:hAnsi="Microsoft YaHei" w:hint="eastAsia"/>
            <w:color w:val="FF0000"/>
            <w:szCs w:val="21"/>
            <w:shd w:val="clear" w:color="auto" w:fill="F5F5F5"/>
          </w:rPr>
          <w:t>肝脏右前叶”：</w:t>
        </w:r>
        <w:r w:rsidR="00625060" w:rsidRPr="00625060">
          <w:rPr>
            <w:rFonts w:ascii="Microsoft YaHei" w:eastAsia="Microsoft YaHei" w:hAnsi="Microsoft YaHei"/>
            <w:color w:val="FF0000"/>
            <w:szCs w:val="21"/>
            <w:shd w:val="clear" w:color="auto" w:fill="F5F5F5"/>
          </w:rPr>
          <w:t xml:space="preserve">the </w:t>
        </w:r>
        <w:r w:rsidR="00625060">
          <w:rPr>
            <w:rFonts w:ascii="Microsoft YaHei" w:eastAsia="Microsoft YaHei" w:hAnsi="Microsoft YaHei"/>
            <w:color w:val="FF0000"/>
            <w:szCs w:val="21"/>
            <w:shd w:val="clear" w:color="auto" w:fill="F5F5F5"/>
          </w:rPr>
          <w:t>left</w:t>
        </w:r>
        <w:r w:rsidR="00625060" w:rsidRPr="00625060">
          <w:rPr>
            <w:rFonts w:ascii="Microsoft YaHei" w:eastAsia="Microsoft YaHei" w:hAnsi="Microsoft YaHei"/>
            <w:color w:val="FF0000"/>
            <w:szCs w:val="21"/>
            <w:shd w:val="clear" w:color="auto" w:fill="F5F5F5"/>
          </w:rPr>
          <w:t xml:space="preserve"> and the </w:t>
        </w:r>
        <w:r w:rsidR="00625060">
          <w:rPr>
            <w:rFonts w:ascii="Microsoft YaHei" w:eastAsia="Microsoft YaHei" w:hAnsi="Microsoft YaHei"/>
            <w:color w:val="FF0000"/>
            <w:szCs w:val="21"/>
            <w:shd w:val="clear" w:color="auto" w:fill="F5F5F5"/>
          </w:rPr>
          <w:t>right</w:t>
        </w:r>
        <w:r w:rsidR="00625060" w:rsidRPr="00625060">
          <w:rPr>
            <w:rFonts w:ascii="Microsoft YaHei" w:eastAsia="Microsoft YaHei" w:hAnsi="Microsoft YaHei"/>
            <w:color w:val="FF0000"/>
            <w:szCs w:val="21"/>
            <w:shd w:val="clear" w:color="auto" w:fill="F5F5F5"/>
          </w:rPr>
          <w:t xml:space="preserve"> lobes</w:t>
        </w:r>
      </w:ins>
      <w:ins w:id="26" w:author="J REN" w:date="2016-11-11T20:39:00Z">
        <w:r w:rsidR="00CF36F3">
          <w:rPr>
            <w:rFonts w:ascii="Microsoft YaHei" w:eastAsia="Microsoft YaHei" w:hAnsi="Microsoft YaHei"/>
            <w:color w:val="FF0000"/>
            <w:szCs w:val="21"/>
            <w:shd w:val="clear" w:color="auto" w:fill="F5F5F5"/>
          </w:rPr>
          <w:t>.</w:t>
        </w:r>
      </w:ins>
      <w:ins w:id="27" w:author="J REN" w:date="2016-11-11T20:40:00Z">
        <w:r w:rsidR="008D23FA">
          <w:rPr>
            <w:rFonts w:ascii="Microsoft YaHei" w:eastAsia="Microsoft YaHei" w:hAnsi="Microsoft YaHei"/>
            <w:color w:val="FF0000"/>
            <w:szCs w:val="21"/>
            <w:shd w:val="clear" w:color="auto" w:fill="F5F5F5"/>
          </w:rPr>
          <w:t xml:space="preserve"> </w:t>
        </w:r>
        <w:r w:rsidR="008D23FA">
          <w:rPr>
            <w:rFonts w:ascii="Microsoft YaHei" w:eastAsia="Microsoft YaHei" w:hAnsi="Microsoft YaHei" w:hint="eastAsia"/>
            <w:color w:val="FF0000"/>
            <w:szCs w:val="21"/>
            <w:shd w:val="clear" w:color="auto" w:fill="F5F5F5"/>
          </w:rPr>
          <w:t>已改正。</w:t>
        </w:r>
      </w:ins>
    </w:p>
    <w:p w:rsidR="00EA342C" w:rsidRDefault="00EA342C">
      <w:pPr>
        <w:rPr>
          <w:ins w:id="28" w:author="J REN" w:date="2016-11-11T20:37:00Z"/>
          <w:rFonts w:ascii="Microsoft YaHei" w:eastAsia="Microsoft YaHei" w:hAnsi="Microsoft YaHei"/>
          <w:color w:val="333333"/>
          <w:szCs w:val="21"/>
          <w:shd w:val="clear" w:color="auto" w:fill="F5F5F5"/>
        </w:rPr>
      </w:pPr>
    </w:p>
    <w:p w:rsidR="00F17DA7" w:rsidRPr="00844180" w:rsidRDefault="00622B3F">
      <w:pPr>
        <w:rPr>
          <w:ins w:id="29" w:author="J REN" w:date="2016-11-11T20:37:00Z"/>
          <w:rFonts w:ascii="Microsoft YaHei" w:eastAsia="Microsoft YaHei" w:hAnsi="Microsoft YaHei"/>
          <w:color w:val="FF0000"/>
          <w:szCs w:val="21"/>
          <w:shd w:val="clear" w:color="auto" w:fill="F5F5F5"/>
          <w:rPrChange w:id="30" w:author="J REN" w:date="2016-11-11T20:38:00Z">
            <w:rPr>
              <w:ins w:id="31" w:author="J REN" w:date="2016-11-11T20:37:00Z"/>
              <w:rFonts w:ascii="Microsoft YaHei" w:eastAsia="Microsoft YaHei" w:hAnsi="Microsoft YaHei"/>
              <w:color w:val="333333"/>
              <w:szCs w:val="21"/>
              <w:shd w:val="clear" w:color="auto" w:fill="F5F5F5"/>
            </w:rPr>
          </w:rPrChange>
        </w:rPr>
      </w:pPr>
      <w:ins w:id="32" w:author="J REN" w:date="2016-11-11T20:33:00Z">
        <w:r>
          <w:rPr>
            <w:rFonts w:ascii="Microsoft YaHei" w:eastAsia="Microsoft YaHei" w:hAnsi="Microsoft YaHei" w:hint="eastAsia"/>
            <w:color w:val="333333"/>
            <w:szCs w:val="21"/>
            <w:shd w:val="clear" w:color="auto" w:fill="F5F5F5"/>
          </w:rPr>
          <w:t xml:space="preserve">5. 下一句，“肝脏右前叶”，现在翻译为“On the right lobe of the liver”，不知道是否准确。 </w:t>
        </w:r>
      </w:ins>
      <w:ins w:id="33" w:author="J REN" w:date="2016-11-11T20:37:00Z">
        <w:r w:rsidR="00F17DA7">
          <w:rPr>
            <w:rFonts w:ascii="Microsoft YaHei" w:eastAsia="Microsoft YaHei" w:hAnsi="Microsoft YaHei" w:hint="eastAsia"/>
            <w:color w:val="333333"/>
            <w:szCs w:val="21"/>
            <w:shd w:val="clear" w:color="auto" w:fill="F5F5F5"/>
          </w:rPr>
          <w:t>】】】</w:t>
        </w:r>
        <w:r w:rsidR="00F17DA7" w:rsidRPr="00844180">
          <w:rPr>
            <w:rFonts w:ascii="Microsoft YaHei" w:eastAsia="Microsoft YaHei" w:hAnsi="Microsoft YaHei" w:hint="eastAsia"/>
            <w:color w:val="FF0000"/>
            <w:szCs w:val="21"/>
            <w:shd w:val="clear" w:color="auto" w:fill="F5F5F5"/>
            <w:rPrChange w:id="34" w:author="J REN" w:date="2016-11-11T20:38:00Z">
              <w:rPr>
                <w:rFonts w:ascii="Microsoft YaHei" w:eastAsia="Microsoft YaHei" w:hAnsi="Microsoft YaHei" w:hint="eastAsia"/>
                <w:color w:val="333333"/>
                <w:szCs w:val="21"/>
                <w:shd w:val="clear" w:color="auto" w:fill="F5F5F5"/>
              </w:rPr>
            </w:rPrChange>
          </w:rPr>
          <w:t>“肝脏右前叶”：</w:t>
        </w:r>
      </w:ins>
      <w:ins w:id="35" w:author="J REN" w:date="2016-11-11T20:38:00Z">
        <w:r w:rsidR="00F17DA7" w:rsidRPr="00844180">
          <w:rPr>
            <w:rFonts w:ascii="Microsoft YaHei" w:eastAsia="Microsoft YaHei" w:hAnsi="Microsoft YaHei"/>
            <w:color w:val="FF0000"/>
            <w:szCs w:val="21"/>
            <w:shd w:val="clear" w:color="auto" w:fill="F5F5F5"/>
            <w:rPrChange w:id="36" w:author="J REN" w:date="2016-11-11T20:38:00Z">
              <w:rPr>
                <w:rFonts w:ascii="Microsoft YaHei" w:eastAsia="Microsoft YaHei" w:hAnsi="Microsoft YaHei"/>
                <w:color w:val="333333"/>
                <w:szCs w:val="21"/>
                <w:shd w:val="clear" w:color="auto" w:fill="F5F5F5"/>
              </w:rPr>
            </w:rPrChange>
          </w:rPr>
          <w:t>The r</w:t>
        </w:r>
      </w:ins>
      <w:ins w:id="37" w:author="J REN" w:date="2016-11-11T20:37:00Z">
        <w:r w:rsidR="00F17DA7" w:rsidRPr="00844180">
          <w:rPr>
            <w:rFonts w:ascii="Microsoft YaHei" w:eastAsia="Microsoft YaHei" w:hAnsi="Microsoft YaHei"/>
            <w:color w:val="FF0000"/>
            <w:szCs w:val="21"/>
            <w:shd w:val="clear" w:color="auto" w:fill="F5F5F5"/>
            <w:rPrChange w:id="38" w:author="J REN" w:date="2016-11-11T20:38:00Z">
              <w:rPr>
                <w:rFonts w:ascii="Microsoft YaHei" w:eastAsia="Microsoft YaHei" w:hAnsi="Microsoft YaHei"/>
                <w:color w:val="333333"/>
                <w:szCs w:val="21"/>
                <w:shd w:val="clear" w:color="auto" w:fill="F5F5F5"/>
              </w:rPr>
            </w:rPrChange>
          </w:rPr>
          <w:t>ight anterior lobe of the liver</w:t>
        </w:r>
      </w:ins>
      <w:ins w:id="39" w:author="J REN" w:date="2016-11-11T20:40:00Z">
        <w:r w:rsidR="003E4161">
          <w:rPr>
            <w:rFonts w:ascii="Microsoft YaHei" w:eastAsia="Microsoft YaHei" w:hAnsi="Microsoft YaHei"/>
            <w:color w:val="FF0000"/>
            <w:szCs w:val="21"/>
            <w:shd w:val="clear" w:color="auto" w:fill="F5F5F5"/>
          </w:rPr>
          <w:t>,</w:t>
        </w:r>
        <w:r w:rsidR="008D23FA">
          <w:rPr>
            <w:rFonts w:ascii="Microsoft YaHei" w:eastAsia="Microsoft YaHei" w:hAnsi="Microsoft YaHei"/>
            <w:color w:val="FF0000"/>
            <w:szCs w:val="21"/>
            <w:shd w:val="clear" w:color="auto" w:fill="F5F5F5"/>
          </w:rPr>
          <w:t xml:space="preserve"> </w:t>
        </w:r>
        <w:r w:rsidR="008D23FA">
          <w:rPr>
            <w:rFonts w:ascii="Microsoft YaHei" w:eastAsia="Microsoft YaHei" w:hAnsi="Microsoft YaHei" w:hint="eastAsia"/>
            <w:color w:val="FF0000"/>
            <w:szCs w:val="21"/>
            <w:shd w:val="clear" w:color="auto" w:fill="F5F5F5"/>
          </w:rPr>
          <w:t>已改正。</w:t>
        </w:r>
      </w:ins>
    </w:p>
    <w:p w:rsidR="007715BD" w:rsidRDefault="00622B3F">
      <w:pPr>
        <w:rPr>
          <w:ins w:id="40" w:author="J REN" w:date="2016-11-11T20:40:00Z"/>
          <w:rFonts w:ascii="Microsoft YaHei" w:eastAsia="Microsoft YaHei" w:hAnsi="Microsoft YaHei"/>
          <w:color w:val="333333"/>
          <w:szCs w:val="21"/>
          <w:shd w:val="clear" w:color="auto" w:fill="F5F5F5"/>
        </w:rPr>
      </w:pPr>
      <w:ins w:id="41" w:author="J REN" w:date="2016-11-11T20:33:00Z">
        <w:r>
          <w:rPr>
            <w:rFonts w:ascii="Microsoft YaHei" w:eastAsia="Microsoft YaHei" w:hAnsi="Microsoft YaHei" w:hint="eastAsia"/>
            <w:color w:val="333333"/>
            <w:szCs w:val="21"/>
            <w:shd w:val="clear" w:color="auto" w:fill="F5F5F5"/>
          </w:rPr>
          <w:t>6. "检查结论"段落第一条“考虑为升结肠MT伴病变肠周淋巴结转移”和“intestinal lymphatic metastasis of ascending colon carcinoma”并不一致。</w:t>
        </w:r>
      </w:ins>
      <w:ins w:id="42" w:author="J REN" w:date="2016-11-11T20:40:00Z">
        <w:r w:rsidR="007715BD">
          <w:rPr>
            <w:rFonts w:ascii="Microsoft YaHei" w:eastAsia="Microsoft YaHei" w:hAnsi="Microsoft YaHei" w:hint="eastAsia"/>
            <w:color w:val="333333"/>
            <w:szCs w:val="21"/>
            <w:shd w:val="clear" w:color="auto" w:fill="F5F5F5"/>
          </w:rPr>
          <w:t>】】】</w:t>
        </w:r>
      </w:ins>
      <w:ins w:id="43" w:author="J REN" w:date="2016-11-11T20:41:00Z">
        <w:r w:rsidR="00BD618C" w:rsidRPr="00BD618C">
          <w:rPr>
            <w:rFonts w:ascii="Microsoft YaHei" w:eastAsia="Microsoft YaHei" w:hAnsi="Microsoft YaHei"/>
            <w:color w:val="FF0000"/>
            <w:szCs w:val="21"/>
            <w:shd w:val="clear" w:color="auto" w:fill="F5F5F5"/>
          </w:rPr>
          <w:t>intestinal lymphatic metastasis of ascending colon carcinoma</w:t>
        </w:r>
        <w:r w:rsidR="00BD618C">
          <w:rPr>
            <w:rFonts w:ascii="Microsoft YaHei" w:eastAsia="Microsoft YaHei" w:hAnsi="Microsoft YaHei"/>
            <w:color w:val="FF0000"/>
            <w:szCs w:val="21"/>
            <w:shd w:val="clear" w:color="auto" w:fill="F5F5F5"/>
          </w:rPr>
          <w:t xml:space="preserve"> MT</w:t>
        </w:r>
      </w:ins>
      <w:ins w:id="44" w:author="J REN" w:date="2016-11-11T20:42:00Z">
        <w:r w:rsidR="00BD618C">
          <w:rPr>
            <w:rFonts w:ascii="Microsoft YaHei" w:eastAsia="Microsoft YaHei" w:hAnsi="Microsoft YaHei" w:hint="eastAsia"/>
            <w:color w:val="FF0000"/>
            <w:szCs w:val="21"/>
            <w:shd w:val="clear" w:color="auto" w:fill="F5F5F5"/>
          </w:rPr>
          <w:t>，已改正。</w:t>
        </w:r>
      </w:ins>
    </w:p>
    <w:p w:rsidR="007715BD" w:rsidRDefault="007715BD">
      <w:pPr>
        <w:rPr>
          <w:ins w:id="45" w:author="J REN" w:date="2016-11-11T20:40:00Z"/>
          <w:rFonts w:ascii="Microsoft YaHei" w:eastAsia="Microsoft YaHei" w:hAnsi="Microsoft YaHei"/>
          <w:color w:val="333333"/>
          <w:szCs w:val="21"/>
          <w:shd w:val="clear" w:color="auto" w:fill="F5F5F5"/>
        </w:rPr>
      </w:pPr>
    </w:p>
    <w:p w:rsidR="00622B3F" w:rsidRDefault="00622B3F">
      <w:pPr>
        <w:rPr>
          <w:ins w:id="46" w:author="J REN" w:date="2016-11-11T20:33:00Z"/>
        </w:rPr>
      </w:pPr>
      <w:ins w:id="47" w:author="J REN" w:date="2016-11-11T20:33:00Z">
        <w:r>
          <w:rPr>
            <w:rFonts w:ascii="Microsoft YaHei" w:eastAsia="Microsoft YaHei" w:hAnsi="Microsoft YaHei" w:hint="eastAsia"/>
            <w:color w:val="333333"/>
            <w:szCs w:val="21"/>
            <w:shd w:val="clear" w:color="auto" w:fill="F5F5F5"/>
          </w:rPr>
          <w:t>请求时间：2016-11-11 19:41:18 要求完成时间：2016-11-12 11:41:18</w:t>
        </w:r>
      </w:ins>
    </w:p>
    <w:p w:rsidR="00DE3F5D" w:rsidRDefault="00DE3F5D">
      <w:pPr>
        <w:rPr>
          <w:ins w:id="48" w:author="J REN" w:date="2016-11-11T20:33:00Z"/>
        </w:rPr>
      </w:pPr>
    </w:p>
    <w:p w:rsidR="000F483C" w:rsidRPr="000F483C" w:rsidRDefault="000F483C">
      <w:pPr>
        <w:rPr>
          <w:ins w:id="49" w:author="J REN" w:date="2016-11-11T20:33:00Z"/>
          <w:color w:val="FF0000"/>
          <w:rPrChange w:id="50" w:author="J REN" w:date="2016-11-11T20:46:00Z">
            <w:rPr>
              <w:ins w:id="51" w:author="J REN" w:date="2016-11-11T20:33:00Z"/>
            </w:rPr>
          </w:rPrChange>
        </w:rPr>
      </w:pPr>
      <w:ins w:id="52" w:author="J REN" w:date="2016-11-11T20:45:00Z">
        <w:r w:rsidRPr="000F483C">
          <w:rPr>
            <w:rFonts w:hint="eastAsia"/>
            <w:color w:val="FF0000"/>
            <w:rPrChange w:id="53" w:author="J REN" w:date="2016-11-11T20:46:00Z">
              <w:rPr>
                <w:rFonts w:hint="eastAsia"/>
              </w:rPr>
            </w:rPrChange>
          </w:rPr>
          <w:t>请客户理解一点：</w:t>
        </w:r>
      </w:ins>
      <w:ins w:id="54" w:author="J REN" w:date="2016-11-11T20:46:00Z">
        <w:r w:rsidRPr="000F483C">
          <w:rPr>
            <w:rFonts w:hint="eastAsia"/>
            <w:color w:val="FF0000"/>
            <w:rPrChange w:id="55" w:author="J REN" w:date="2016-11-11T20:46:00Z">
              <w:rPr>
                <w:rFonts w:hint="eastAsia"/>
              </w:rPr>
            </w:rPrChange>
          </w:rPr>
          <w:t>一般此类内容的流程需要更长时间。因为时间紧，必定会影响每一步骤的质量。十分抱歉！</w:t>
        </w:r>
        <w:r>
          <w:rPr>
            <w:rFonts w:hint="eastAsia"/>
            <w:color w:val="FF0000"/>
          </w:rPr>
          <w:t>请谅解！</w:t>
        </w:r>
      </w:ins>
    </w:p>
    <w:p w:rsidR="00DE3F5D" w:rsidRDefault="00DE3F5D">
      <w:pPr>
        <w:rPr>
          <w:ins w:id="56" w:author="J REN" w:date="2016-11-11T20:33:00Z"/>
        </w:rPr>
      </w:pPr>
    </w:p>
    <w:p w:rsidR="00DE3F5D" w:rsidRDefault="00DE3F5D">
      <w:pPr>
        <w:rPr>
          <w:ins w:id="57" w:author="J REN" w:date="2016-11-11T20:33:00Z"/>
        </w:rPr>
      </w:pPr>
    </w:p>
    <w:tbl>
      <w:tblPr>
        <w:tblStyle w:val="TableGrid"/>
        <w:tblW w:w="11023" w:type="dxa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3"/>
        <w:gridCol w:w="727"/>
        <w:gridCol w:w="277"/>
        <w:gridCol w:w="269"/>
        <w:gridCol w:w="851"/>
        <w:gridCol w:w="422"/>
        <w:gridCol w:w="428"/>
        <w:gridCol w:w="664"/>
        <w:gridCol w:w="624"/>
        <w:gridCol w:w="11"/>
        <w:gridCol w:w="1266"/>
        <w:gridCol w:w="327"/>
        <w:gridCol w:w="411"/>
        <w:gridCol w:w="525"/>
        <w:gridCol w:w="1190"/>
        <w:gridCol w:w="369"/>
        <w:gridCol w:w="1559"/>
      </w:tblGrid>
      <w:tr w:rsidR="00331A0B" w:rsidRPr="00B91186" w:rsidTr="00D754CB">
        <w:tc>
          <w:tcPr>
            <w:tcW w:w="11023" w:type="dxa"/>
            <w:gridSpan w:val="17"/>
          </w:tcPr>
          <w:p w:rsidR="00331A0B" w:rsidRPr="00B91186" w:rsidRDefault="00331A0B" w:rsidP="006D16F1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331A0B" w:rsidRPr="00B91186" w:rsidRDefault="00331A0B" w:rsidP="006D16F1">
            <w:pPr>
              <w:jc w:val="center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lastRenderedPageBreak/>
              <w:t>Department of Nuclear Medicine</w:t>
            </w:r>
          </w:p>
          <w:p w:rsidR="00331A0B" w:rsidRPr="002B1D75" w:rsidRDefault="00331A0B" w:rsidP="006D16F1">
            <w:pPr>
              <w:jc w:val="center"/>
              <w:rPr>
                <w:rFonts w:ascii="Times New Roman" w:hAnsi="Times New Roman" w:cs="Times New Roman"/>
              </w:rPr>
            </w:pPr>
          </w:p>
          <w:p w:rsidR="00331A0B" w:rsidRPr="00B91186" w:rsidRDefault="00331A0B" w:rsidP="006D16F1">
            <w:pPr>
              <w:jc w:val="center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PET/CT  Imaging Report</w:t>
            </w:r>
          </w:p>
          <w:p w:rsidR="00331A0B" w:rsidRPr="00B91186" w:rsidRDefault="00331A0B">
            <w:pPr>
              <w:rPr>
                <w:rFonts w:ascii="Times New Roman" w:hAnsi="Times New Roman" w:cs="Times New Roman"/>
              </w:rPr>
            </w:pPr>
          </w:p>
        </w:tc>
      </w:tr>
      <w:tr w:rsidR="0006516F" w:rsidRPr="00B91186" w:rsidTr="001E0B2F">
        <w:tc>
          <w:tcPr>
            <w:tcW w:w="1103" w:type="dxa"/>
          </w:tcPr>
          <w:p w:rsidR="00331A0B" w:rsidRPr="00B91186" w:rsidRDefault="00331A0B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lastRenderedPageBreak/>
              <w:t>Name:</w:t>
            </w:r>
          </w:p>
        </w:tc>
        <w:tc>
          <w:tcPr>
            <w:tcW w:w="1273" w:type="dxa"/>
            <w:gridSpan w:val="3"/>
          </w:tcPr>
          <w:p w:rsidR="00331A0B" w:rsidRPr="00B91186" w:rsidRDefault="00331A0B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Wang Yinghui</w:t>
            </w:r>
          </w:p>
        </w:tc>
        <w:tc>
          <w:tcPr>
            <w:tcW w:w="851" w:type="dxa"/>
          </w:tcPr>
          <w:p w:rsidR="00331A0B" w:rsidRPr="00B91186" w:rsidRDefault="00F65E4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Gender:</w:t>
            </w:r>
          </w:p>
        </w:tc>
        <w:tc>
          <w:tcPr>
            <w:tcW w:w="850" w:type="dxa"/>
            <w:gridSpan w:val="2"/>
          </w:tcPr>
          <w:p w:rsidR="00331A0B" w:rsidRPr="00B91186" w:rsidRDefault="00F65E4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Female</w:t>
            </w:r>
          </w:p>
        </w:tc>
        <w:tc>
          <w:tcPr>
            <w:tcW w:w="664" w:type="dxa"/>
          </w:tcPr>
          <w:p w:rsidR="00331A0B" w:rsidRPr="00B91186" w:rsidRDefault="00F65E4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Age</w:t>
            </w:r>
          </w:p>
        </w:tc>
        <w:tc>
          <w:tcPr>
            <w:tcW w:w="635" w:type="dxa"/>
            <w:gridSpan w:val="2"/>
          </w:tcPr>
          <w:p w:rsidR="00331A0B" w:rsidRPr="00B91186" w:rsidRDefault="00F65E4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59</w:t>
            </w:r>
          </w:p>
        </w:tc>
        <w:tc>
          <w:tcPr>
            <w:tcW w:w="1266" w:type="dxa"/>
          </w:tcPr>
          <w:p w:rsidR="00331A0B" w:rsidRPr="00B91186" w:rsidRDefault="00FC327F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Department:</w:t>
            </w:r>
          </w:p>
        </w:tc>
        <w:tc>
          <w:tcPr>
            <w:tcW w:w="1263" w:type="dxa"/>
            <w:gridSpan w:val="3"/>
          </w:tcPr>
          <w:p w:rsidR="00331A0B" w:rsidRPr="00B91186" w:rsidRDefault="00FC327F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Liu</w:t>
            </w:r>
            <w:r w:rsidRPr="00B91186">
              <w:rPr>
                <w:rFonts w:ascii="Times New Roman" w:hAnsi="Times New Roman" w:cs="Times New Roman"/>
              </w:rPr>
              <w:t xml:space="preserve"> Houbao</w:t>
            </w:r>
          </w:p>
        </w:tc>
        <w:tc>
          <w:tcPr>
            <w:tcW w:w="1559" w:type="dxa"/>
            <w:gridSpan w:val="2"/>
          </w:tcPr>
          <w:p w:rsidR="00331A0B" w:rsidRPr="00B91186" w:rsidRDefault="00FF0278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Nuclear Medicine No.:</w:t>
            </w:r>
          </w:p>
        </w:tc>
        <w:tc>
          <w:tcPr>
            <w:tcW w:w="1559" w:type="dxa"/>
          </w:tcPr>
          <w:p w:rsidR="00331A0B" w:rsidRPr="00B91186" w:rsidRDefault="00FF0278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ZS16267310</w:t>
            </w:r>
          </w:p>
        </w:tc>
      </w:tr>
      <w:tr w:rsidR="00AE4F5D" w:rsidRPr="00B91186" w:rsidTr="001E0B2F">
        <w:tc>
          <w:tcPr>
            <w:tcW w:w="1103" w:type="dxa"/>
          </w:tcPr>
          <w:p w:rsidR="00AE4F5D" w:rsidRPr="00B91186" w:rsidRDefault="0006516F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Outpatient No.:</w:t>
            </w:r>
          </w:p>
        </w:tc>
        <w:tc>
          <w:tcPr>
            <w:tcW w:w="2124" w:type="dxa"/>
            <w:gridSpan w:val="4"/>
          </w:tcPr>
          <w:p w:rsidR="00AE4F5D" w:rsidRPr="00B91186" w:rsidRDefault="0006516F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YL11697043</w:t>
            </w:r>
          </w:p>
        </w:tc>
        <w:tc>
          <w:tcPr>
            <w:tcW w:w="1514" w:type="dxa"/>
            <w:gridSpan w:val="3"/>
          </w:tcPr>
          <w:p w:rsidR="00AE4F5D" w:rsidRPr="00B91186" w:rsidRDefault="00944DB5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Inpatient No.</w:t>
            </w:r>
            <w:ins w:id="58" w:author="J REN" w:date="2016-11-11T20:32:00Z">
              <w:r w:rsidR="0018770B">
                <w:rPr>
                  <w:rFonts w:ascii="Times New Roman" w:hAnsi="Times New Roman" w:cs="Times New Roman"/>
                </w:rPr>
                <w:t>:</w:t>
              </w:r>
            </w:ins>
          </w:p>
        </w:tc>
        <w:tc>
          <w:tcPr>
            <w:tcW w:w="624" w:type="dxa"/>
          </w:tcPr>
          <w:p w:rsidR="00AE4F5D" w:rsidRPr="00B91186" w:rsidRDefault="00AE4F5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04" w:type="dxa"/>
            <w:gridSpan w:val="3"/>
          </w:tcPr>
          <w:p w:rsidR="00AE4F5D" w:rsidRPr="00B91186" w:rsidRDefault="00944DB5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Ward:</w:t>
            </w:r>
          </w:p>
        </w:tc>
        <w:tc>
          <w:tcPr>
            <w:tcW w:w="936" w:type="dxa"/>
            <w:gridSpan w:val="2"/>
          </w:tcPr>
          <w:p w:rsidR="00AE4F5D" w:rsidRPr="00B91186" w:rsidRDefault="00AE4F5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  <w:gridSpan w:val="2"/>
          </w:tcPr>
          <w:p w:rsidR="00AE4F5D" w:rsidRPr="00B91186" w:rsidRDefault="00A94C4F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Bed</w:t>
            </w:r>
            <w:ins w:id="59" w:author="J REN" w:date="2016-11-11T20:32:00Z">
              <w:r w:rsidR="00734F82">
                <w:rPr>
                  <w:rFonts w:ascii="Times New Roman" w:hAnsi="Times New Roman" w:cs="Times New Roman"/>
                </w:rPr>
                <w:t xml:space="preserve"> No.: </w:t>
              </w:r>
            </w:ins>
          </w:p>
        </w:tc>
        <w:tc>
          <w:tcPr>
            <w:tcW w:w="1559" w:type="dxa"/>
          </w:tcPr>
          <w:p w:rsidR="00AE4F5D" w:rsidRPr="00B91186" w:rsidRDefault="00AE4F5D">
            <w:pPr>
              <w:rPr>
                <w:rFonts w:ascii="Times New Roman" w:hAnsi="Times New Roman" w:cs="Times New Roman"/>
              </w:rPr>
            </w:pPr>
          </w:p>
        </w:tc>
      </w:tr>
      <w:tr w:rsidR="00F65DD4" w:rsidRPr="00B91186" w:rsidTr="00D754CB">
        <w:tc>
          <w:tcPr>
            <w:tcW w:w="2107" w:type="dxa"/>
            <w:gridSpan w:val="3"/>
          </w:tcPr>
          <w:p w:rsidR="00F65DD4" w:rsidRPr="00B91186" w:rsidRDefault="008674B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Examination Name</w:t>
            </w:r>
            <w:ins w:id="60" w:author="J REN" w:date="2016-11-11T20:33:00Z">
              <w:r w:rsidR="007C328A">
                <w:rPr>
                  <w:rFonts w:ascii="Times New Roman" w:hAnsi="Times New Roman" w:cs="Times New Roman"/>
                </w:rPr>
                <w:t>:</w:t>
              </w:r>
            </w:ins>
          </w:p>
        </w:tc>
        <w:tc>
          <w:tcPr>
            <w:tcW w:w="3258" w:type="dxa"/>
            <w:gridSpan w:val="6"/>
          </w:tcPr>
          <w:p w:rsidR="00F65DD4" w:rsidRPr="00B91186" w:rsidRDefault="008674B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PET/CT Body Tumor SPECT</w:t>
            </w:r>
          </w:p>
        </w:tc>
        <w:tc>
          <w:tcPr>
            <w:tcW w:w="1604" w:type="dxa"/>
            <w:gridSpan w:val="3"/>
          </w:tcPr>
          <w:p w:rsidR="00F65DD4" w:rsidRPr="00B91186" w:rsidRDefault="005E6B4D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Clinical Diagnosis</w:t>
            </w:r>
            <w:ins w:id="61" w:author="J REN" w:date="2016-11-11T20:33:00Z">
              <w:r w:rsidR="0022410C">
                <w:rPr>
                  <w:rFonts w:ascii="Times New Roman" w:hAnsi="Times New Roman" w:cs="Times New Roman"/>
                </w:rPr>
                <w:t>:</w:t>
              </w:r>
            </w:ins>
          </w:p>
        </w:tc>
        <w:tc>
          <w:tcPr>
            <w:tcW w:w="4054" w:type="dxa"/>
            <w:gridSpan w:val="5"/>
          </w:tcPr>
          <w:p w:rsidR="00F65DD4" w:rsidRPr="00B91186" w:rsidRDefault="00B33B9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Liver metastasis of colon </w:t>
            </w:r>
            <w:ins w:id="62" w:author="J REN" w:date="2016-11-11T20:42:00Z">
              <w:r w:rsidR="006E3712" w:rsidRPr="006E3712">
                <w:rPr>
                  <w:rFonts w:ascii="Times New Roman" w:hAnsi="Times New Roman" w:cs="Times New Roman"/>
                  <w:color w:val="FF0000"/>
                  <w:rPrChange w:id="63" w:author="J REN" w:date="2016-11-11T20:42:00Z">
                    <w:rPr>
                      <w:rFonts w:ascii="Times New Roman" w:hAnsi="Times New Roman" w:cs="Times New Roman"/>
                    </w:rPr>
                  </w:rPrChange>
                </w:rPr>
                <w:t>carcinoma MT</w:t>
              </w:r>
            </w:ins>
            <w:del w:id="64" w:author="J REN" w:date="2016-11-11T20:42:00Z">
              <w:r w:rsidRPr="00B91186" w:rsidDel="006E3712">
                <w:rPr>
                  <w:rFonts w:ascii="Times New Roman" w:hAnsi="Times New Roman" w:cs="Times New Roman"/>
                </w:rPr>
                <w:delText>tumor</w:delText>
              </w:r>
            </w:del>
            <w:ins w:id="65" w:author="J REN" w:date="2016-11-11T20:42:00Z">
              <w:r w:rsidR="000914DB">
                <w:rPr>
                  <w:rFonts w:ascii="Times New Roman" w:hAnsi="Times New Roman" w:cs="Times New Roman"/>
                </w:rPr>
                <w:t xml:space="preserve"> </w:t>
              </w:r>
            </w:ins>
          </w:p>
        </w:tc>
      </w:tr>
      <w:tr w:rsidR="00836713" w:rsidRPr="00B91186" w:rsidTr="00D754CB">
        <w:tc>
          <w:tcPr>
            <w:tcW w:w="1830" w:type="dxa"/>
            <w:gridSpan w:val="2"/>
          </w:tcPr>
          <w:p w:rsidR="00836713" w:rsidRPr="00B91186" w:rsidRDefault="00836713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Imaging Agent:</w:t>
            </w:r>
          </w:p>
        </w:tc>
        <w:tc>
          <w:tcPr>
            <w:tcW w:w="1819" w:type="dxa"/>
            <w:gridSpan w:val="4"/>
          </w:tcPr>
          <w:p w:rsidR="00836713" w:rsidRPr="00B91186" w:rsidRDefault="00836713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18F-FDG</w:t>
            </w:r>
          </w:p>
        </w:tc>
        <w:tc>
          <w:tcPr>
            <w:tcW w:w="1716" w:type="dxa"/>
            <w:gridSpan w:val="3"/>
          </w:tcPr>
          <w:p w:rsidR="00836713" w:rsidRPr="00B91186" w:rsidRDefault="00836713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Height:</w:t>
            </w:r>
          </w:p>
        </w:tc>
        <w:tc>
          <w:tcPr>
            <w:tcW w:w="2015" w:type="dxa"/>
            <w:gridSpan w:val="4"/>
          </w:tcPr>
          <w:p w:rsidR="00836713" w:rsidRPr="00B91186" w:rsidRDefault="00836713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166cm</w:t>
            </w:r>
          </w:p>
        </w:tc>
        <w:tc>
          <w:tcPr>
            <w:tcW w:w="1715" w:type="dxa"/>
            <w:gridSpan w:val="2"/>
          </w:tcPr>
          <w:p w:rsidR="00836713" w:rsidRPr="00B91186" w:rsidRDefault="00836713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Weight:</w:t>
            </w:r>
          </w:p>
        </w:tc>
        <w:tc>
          <w:tcPr>
            <w:tcW w:w="1928" w:type="dxa"/>
            <w:gridSpan w:val="2"/>
          </w:tcPr>
          <w:p w:rsidR="00836713" w:rsidRPr="00B91186" w:rsidRDefault="00836713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60Kg</w:t>
            </w:r>
          </w:p>
        </w:tc>
      </w:tr>
      <w:tr w:rsidR="00DC39B7" w:rsidRPr="00B91186" w:rsidTr="00D754CB">
        <w:tc>
          <w:tcPr>
            <w:tcW w:w="1830" w:type="dxa"/>
            <w:gridSpan w:val="2"/>
          </w:tcPr>
          <w:p w:rsidR="00DC39B7" w:rsidRPr="00B91186" w:rsidRDefault="00DC39B7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Full dose:</w:t>
            </w:r>
          </w:p>
        </w:tc>
        <w:tc>
          <w:tcPr>
            <w:tcW w:w="1819" w:type="dxa"/>
            <w:gridSpan w:val="4"/>
          </w:tcPr>
          <w:p w:rsidR="00DC39B7" w:rsidRPr="00B91186" w:rsidRDefault="00DC39B7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7.79 mCi</w:t>
            </w:r>
          </w:p>
        </w:tc>
        <w:tc>
          <w:tcPr>
            <w:tcW w:w="1716" w:type="dxa"/>
            <w:gridSpan w:val="3"/>
          </w:tcPr>
          <w:p w:rsidR="00DC39B7" w:rsidRPr="00B91186" w:rsidRDefault="00DC39B7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After Imaging:</w:t>
            </w:r>
          </w:p>
        </w:tc>
        <w:tc>
          <w:tcPr>
            <w:tcW w:w="2015" w:type="dxa"/>
            <w:gridSpan w:val="4"/>
          </w:tcPr>
          <w:p w:rsidR="00DC39B7" w:rsidRPr="00B91186" w:rsidRDefault="00DC39B7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0.17 mCi</w:t>
            </w:r>
          </w:p>
        </w:tc>
        <w:tc>
          <w:tcPr>
            <w:tcW w:w="1715" w:type="dxa"/>
            <w:gridSpan w:val="2"/>
          </w:tcPr>
          <w:p w:rsidR="00DC39B7" w:rsidRPr="00B91186" w:rsidRDefault="00DC39B7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Fasting glucose:</w:t>
            </w:r>
          </w:p>
        </w:tc>
        <w:tc>
          <w:tcPr>
            <w:tcW w:w="1928" w:type="dxa"/>
            <w:gridSpan w:val="2"/>
          </w:tcPr>
          <w:p w:rsidR="00DC39B7" w:rsidRPr="00B91186" w:rsidRDefault="00DC39B7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5.3 mmol/l.</w:t>
            </w:r>
          </w:p>
        </w:tc>
      </w:tr>
      <w:tr w:rsidR="003E6839" w:rsidRPr="00B91186" w:rsidTr="00D754CB">
        <w:tc>
          <w:tcPr>
            <w:tcW w:w="1830" w:type="dxa"/>
            <w:gridSpan w:val="2"/>
            <w:tcBorders>
              <w:bottom w:val="single" w:sz="4" w:space="0" w:color="auto"/>
            </w:tcBorders>
          </w:tcPr>
          <w:p w:rsidR="003E6839" w:rsidRPr="00B91186" w:rsidRDefault="003E6839" w:rsidP="003E6839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Examination Time:</w:t>
            </w:r>
          </w:p>
        </w:tc>
        <w:tc>
          <w:tcPr>
            <w:tcW w:w="1819" w:type="dxa"/>
            <w:gridSpan w:val="4"/>
            <w:tcBorders>
              <w:bottom w:val="single" w:sz="4" w:space="0" w:color="auto"/>
            </w:tcBorders>
          </w:tcPr>
          <w:p w:rsidR="003E6839" w:rsidRPr="00B91186" w:rsidRDefault="003E6839" w:rsidP="003E6839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2016-11-04 10:56</w:t>
            </w:r>
          </w:p>
        </w:tc>
        <w:tc>
          <w:tcPr>
            <w:tcW w:w="1716" w:type="dxa"/>
            <w:gridSpan w:val="3"/>
            <w:tcBorders>
              <w:bottom w:val="single" w:sz="4" w:space="0" w:color="auto"/>
            </w:tcBorders>
          </w:tcPr>
          <w:p w:rsidR="003E6839" w:rsidRPr="00B91186" w:rsidRDefault="003E6839" w:rsidP="003E6839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Report Time:</w:t>
            </w:r>
          </w:p>
        </w:tc>
        <w:tc>
          <w:tcPr>
            <w:tcW w:w="2015" w:type="dxa"/>
            <w:gridSpan w:val="4"/>
            <w:tcBorders>
              <w:bottom w:val="single" w:sz="4" w:space="0" w:color="auto"/>
            </w:tcBorders>
          </w:tcPr>
          <w:p w:rsidR="003E6839" w:rsidRPr="00B91186" w:rsidRDefault="003E6839" w:rsidP="003E6839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2016-11-04 11:27</w:t>
            </w:r>
          </w:p>
        </w:tc>
        <w:tc>
          <w:tcPr>
            <w:tcW w:w="1715" w:type="dxa"/>
            <w:gridSpan w:val="2"/>
            <w:tcBorders>
              <w:bottom w:val="single" w:sz="4" w:space="0" w:color="auto"/>
            </w:tcBorders>
          </w:tcPr>
          <w:p w:rsidR="003E6839" w:rsidRPr="00B91186" w:rsidRDefault="003E6839" w:rsidP="003E6839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Review Time:</w:t>
            </w:r>
          </w:p>
        </w:tc>
        <w:tc>
          <w:tcPr>
            <w:tcW w:w="1928" w:type="dxa"/>
            <w:gridSpan w:val="2"/>
            <w:tcBorders>
              <w:bottom w:val="single" w:sz="4" w:space="0" w:color="auto"/>
            </w:tcBorders>
          </w:tcPr>
          <w:p w:rsidR="003E6839" w:rsidRPr="00B91186" w:rsidRDefault="003E6839" w:rsidP="003E6839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2016-11-04 18:27</w:t>
            </w:r>
          </w:p>
        </w:tc>
      </w:tr>
      <w:tr w:rsidR="003E6839" w:rsidRPr="00B91186" w:rsidTr="00D754CB">
        <w:tc>
          <w:tcPr>
            <w:tcW w:w="11023" w:type="dxa"/>
            <w:gridSpan w:val="17"/>
            <w:tcBorders>
              <w:top w:val="single" w:sz="4" w:space="0" w:color="auto"/>
              <w:bottom w:val="single" w:sz="4" w:space="0" w:color="auto"/>
            </w:tcBorders>
          </w:tcPr>
          <w:p w:rsidR="003E6839" w:rsidRPr="009576D8" w:rsidRDefault="00092D35" w:rsidP="00725EE9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</w:rPr>
            </w:pPr>
            <w:r w:rsidRPr="009576D8">
              <w:rPr>
                <w:rFonts w:ascii="Times New Roman" w:hAnsi="Times New Roman" w:cs="Times New Roman"/>
                <w:b/>
              </w:rPr>
              <w:t>Brief medical history:</w:t>
            </w:r>
          </w:p>
          <w:p w:rsidR="005E3EA8" w:rsidRDefault="00092D35" w:rsidP="00725EE9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Mass found in </w:t>
            </w:r>
            <w:r w:rsidRPr="00C163B0">
              <w:rPr>
                <w:rFonts w:ascii="Times New Roman" w:hAnsi="Times New Roman" w:cs="Times New Roman"/>
                <w:u w:color="FA5050"/>
              </w:rPr>
              <w:t>right</w:t>
            </w:r>
            <w:r w:rsidRPr="00B91186">
              <w:rPr>
                <w:rFonts w:ascii="Times New Roman" w:hAnsi="Times New Roman" w:cs="Times New Roman"/>
              </w:rPr>
              <w:t xml:space="preserve"> lower abdomen for more than 1</w:t>
            </w:r>
            <w:r w:rsidR="0001532D">
              <w:rPr>
                <w:rFonts w:ascii="Times New Roman" w:hAnsi="Times New Roman" w:cs="Times New Roman" w:hint="eastAsia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month.</w:t>
            </w:r>
            <w:r w:rsidR="00290A22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2016-10-24 CT Imaging </w:t>
            </w:r>
            <w:r w:rsidRPr="00C163B0">
              <w:rPr>
                <w:rFonts w:ascii="Times New Roman" w:hAnsi="Times New Roman" w:cs="Times New Roman"/>
                <w:u w:color="FA5050"/>
              </w:rPr>
              <w:t>by</w:t>
            </w:r>
            <w:r w:rsidRPr="00B91186">
              <w:rPr>
                <w:rFonts w:ascii="Times New Roman" w:hAnsi="Times New Roman" w:cs="Times New Roman"/>
              </w:rPr>
              <w:t xml:space="preserve"> other hospital:</w:t>
            </w:r>
            <w:r w:rsidR="00290A22" w:rsidRPr="00B91186">
              <w:rPr>
                <w:rFonts w:ascii="Times New Roman" w:hAnsi="Times New Roman" w:cs="Times New Roman"/>
              </w:rPr>
              <w:t xml:space="preserve"> </w:t>
            </w:r>
            <w:r w:rsidR="005E3EA8" w:rsidRPr="00B91186">
              <w:rPr>
                <w:rFonts w:ascii="Times New Roman" w:hAnsi="Times New Roman" w:cs="Times New Roman"/>
              </w:rPr>
              <w:t>Multiple liver occupancies. Gall stones. Cholecystitis.</w:t>
            </w:r>
          </w:p>
          <w:p w:rsidR="00494EC1" w:rsidRDefault="005E3EA8" w:rsidP="00725EE9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2016-10-24 Ultrasound Imaging </w:t>
            </w:r>
            <w:r w:rsidRPr="00C163B0">
              <w:rPr>
                <w:rFonts w:ascii="Times New Roman" w:hAnsi="Times New Roman" w:cs="Times New Roman"/>
                <w:u w:color="FA5050"/>
              </w:rPr>
              <w:t>by</w:t>
            </w:r>
            <w:r w:rsidRPr="00B91186">
              <w:rPr>
                <w:rFonts w:ascii="Times New Roman" w:hAnsi="Times New Roman" w:cs="Times New Roman"/>
              </w:rPr>
              <w:t xml:space="preserve"> other hospital:</w:t>
            </w:r>
            <w:r w:rsidR="00290A22" w:rsidRPr="00B91186">
              <w:rPr>
                <w:rFonts w:ascii="Times New Roman" w:hAnsi="Times New Roman" w:cs="Times New Roman"/>
              </w:rPr>
              <w:t xml:space="preserve"> </w:t>
            </w:r>
            <w:r w:rsidR="00FC2321" w:rsidRPr="00B91186">
              <w:rPr>
                <w:rFonts w:ascii="Times New Roman" w:hAnsi="Times New Roman" w:cs="Times New Roman"/>
              </w:rPr>
              <w:t xml:space="preserve">Liver: non-homogeneous </w:t>
            </w:r>
            <w:r w:rsidR="00FC2321" w:rsidRPr="00C163B0">
              <w:rPr>
                <w:rFonts w:ascii="Times New Roman" w:hAnsi="Times New Roman" w:cs="Times New Roman"/>
                <w:u w:color="FA5050"/>
              </w:rPr>
              <w:t>hypoechoic</w:t>
            </w:r>
            <w:r w:rsidR="00FC2321" w:rsidRPr="00B91186">
              <w:rPr>
                <w:rFonts w:ascii="Times New Roman" w:hAnsi="Times New Roman" w:cs="Times New Roman"/>
              </w:rPr>
              <w:t xml:space="preserve"> </w:t>
            </w:r>
            <w:r w:rsidR="00FC2321" w:rsidRPr="00C163B0">
              <w:rPr>
                <w:rFonts w:ascii="Times New Roman" w:hAnsi="Times New Roman" w:cs="Times New Roman"/>
                <w:u w:color="FA5050"/>
              </w:rPr>
              <w:t>isoechoes</w:t>
            </w:r>
            <w:r w:rsidR="00FC2321" w:rsidRPr="00B91186">
              <w:rPr>
                <w:rFonts w:ascii="Times New Roman" w:hAnsi="Times New Roman" w:cs="Times New Roman"/>
              </w:rPr>
              <w:t>. Cholecystitis. Gall stones. Uterine atrophy.</w:t>
            </w:r>
          </w:p>
          <w:p w:rsidR="008D232B" w:rsidRDefault="00494EC1" w:rsidP="00725EE9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2016-10-24</w:t>
            </w:r>
            <w:r w:rsidR="00725EE9">
              <w:rPr>
                <w:rFonts w:ascii="Times New Roman" w:hAnsi="Times New Roman" w:cs="Times New Roman" w:hint="eastAsia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Examination by other hospital:</w:t>
            </w:r>
            <w:r w:rsidR="00290A22" w:rsidRPr="00B91186">
              <w:rPr>
                <w:rFonts w:ascii="Times New Roman" w:hAnsi="Times New Roman" w:cs="Times New Roman"/>
              </w:rPr>
              <w:t xml:space="preserve"> </w:t>
            </w:r>
            <w:r w:rsidR="007F2871" w:rsidRPr="00B91186">
              <w:rPr>
                <w:rFonts w:ascii="Times New Roman" w:hAnsi="Times New Roman" w:cs="Times New Roman"/>
              </w:rPr>
              <w:t>CEA</w:t>
            </w:r>
            <w:r w:rsidR="001C2532" w:rsidRPr="00B91186">
              <w:rPr>
                <w:rFonts w:ascii="Times New Roman" w:hAnsi="Times New Roman" w:cs="Times New Roman"/>
              </w:rPr>
              <w:t xml:space="preserve"> 325.1</w:t>
            </w:r>
            <w:r w:rsidR="001C2532" w:rsidRPr="00C163B0">
              <w:rPr>
                <w:rFonts w:ascii="Times New Roman" w:hAnsi="Times New Roman" w:cs="Times New Roman"/>
                <w:u w:color="FA5050"/>
              </w:rPr>
              <w:t xml:space="preserve">ng/mL </w:t>
            </w:r>
            <w:r w:rsidR="00572A6C" w:rsidRPr="00C163B0">
              <w:rPr>
                <w:rFonts w:ascii="Segoe UI Emoji" w:eastAsia="Segoe UI Emoji" w:hAnsi="Segoe UI Emoji" w:cs="Segoe UI Emoji"/>
                <w:u w:color="FA5050"/>
              </w:rPr>
              <w:t>↑</w:t>
            </w:r>
            <w:r w:rsidR="00572A6C" w:rsidRPr="00C163B0">
              <w:rPr>
                <w:rFonts w:ascii="Times New Roman" w:hAnsi="Times New Roman" w:cs="Times New Roman"/>
                <w:u w:color="FA5050"/>
              </w:rPr>
              <w:t>;</w:t>
            </w:r>
            <w:r w:rsidR="00290A22" w:rsidRPr="00B91186">
              <w:rPr>
                <w:rFonts w:ascii="Times New Roman" w:hAnsi="Times New Roman" w:cs="Times New Roman"/>
              </w:rPr>
              <w:t xml:space="preserve"> </w:t>
            </w:r>
            <w:r w:rsidR="007A571B" w:rsidRPr="00B91186">
              <w:rPr>
                <w:rFonts w:ascii="Times New Roman" w:hAnsi="Times New Roman" w:cs="Times New Roman"/>
              </w:rPr>
              <w:t>CA 199&gt;2044.0 U/</w:t>
            </w:r>
            <w:r w:rsidR="00695FCC" w:rsidRPr="00B91186">
              <w:rPr>
                <w:rFonts w:ascii="Times New Roman" w:hAnsi="Times New Roman" w:cs="Times New Roman"/>
              </w:rPr>
              <w:t xml:space="preserve"> </w:t>
            </w:r>
            <w:r w:rsidR="00695FCC" w:rsidRPr="00C163B0">
              <w:rPr>
                <w:rFonts w:ascii="Times New Roman" w:hAnsi="Times New Roman" w:cs="Times New Roman"/>
                <w:u w:color="FA5050"/>
              </w:rPr>
              <w:t xml:space="preserve">mL </w:t>
            </w:r>
            <w:r w:rsidR="00695FCC" w:rsidRPr="00C163B0">
              <w:rPr>
                <w:rFonts w:ascii="Times New Roman" w:eastAsia="Segoe UI Emoji" w:hAnsi="Times New Roman" w:cs="Times New Roman"/>
                <w:u w:color="FA5050"/>
              </w:rPr>
              <w:t>↑</w:t>
            </w:r>
            <w:r w:rsidR="00695FCC" w:rsidRPr="00C163B0">
              <w:rPr>
                <w:rFonts w:ascii="Times New Roman" w:hAnsi="Times New Roman" w:cs="Times New Roman"/>
                <w:u w:color="FA5050"/>
              </w:rPr>
              <w:t>;</w:t>
            </w:r>
            <w:r w:rsidR="00290A22" w:rsidRPr="00B91186">
              <w:rPr>
                <w:rFonts w:ascii="Times New Roman" w:hAnsi="Times New Roman" w:cs="Times New Roman"/>
              </w:rPr>
              <w:t xml:space="preserve"> </w:t>
            </w:r>
            <w:r w:rsidR="008D232B" w:rsidRPr="00B91186">
              <w:rPr>
                <w:rFonts w:ascii="Times New Roman" w:hAnsi="Times New Roman" w:cs="Times New Roman"/>
              </w:rPr>
              <w:t>AFP</w:t>
            </w:r>
            <w:r w:rsidR="00290A22" w:rsidRPr="00B91186">
              <w:rPr>
                <w:rFonts w:ascii="Times New Roman" w:hAnsi="Times New Roman" w:cs="Times New Roman"/>
              </w:rPr>
              <w:t xml:space="preserve"> negative.</w:t>
            </w:r>
          </w:p>
          <w:p w:rsidR="00E61C7B" w:rsidRDefault="00D05F62" w:rsidP="00725EE9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2016-10-25 CT Imaging by other hospital: Pulmonary inflammation in bilateral lungs, accompanied by local fibrosis. Bilateral pleural thickening. Multiple </w:t>
            </w:r>
            <w:r w:rsidRPr="00C163B0">
              <w:rPr>
                <w:rFonts w:ascii="Times New Roman" w:hAnsi="Times New Roman" w:cs="Times New Roman"/>
                <w:u w:color="FA5050"/>
              </w:rPr>
              <w:t>hypodensity</w:t>
            </w:r>
            <w:r w:rsidRPr="00B91186">
              <w:rPr>
                <w:rFonts w:ascii="Times New Roman" w:hAnsi="Times New Roman" w:cs="Times New Roman"/>
              </w:rPr>
              <w:t xml:space="preserve"> lesions in the liver. Multiple metastases: probable. </w:t>
            </w:r>
            <w:r w:rsidRPr="00C163B0">
              <w:rPr>
                <w:rFonts w:ascii="Times New Roman" w:hAnsi="Times New Roman" w:cs="Times New Roman"/>
                <w:u w:color="FA5050"/>
              </w:rPr>
              <w:t>Ileocecal</w:t>
            </w:r>
            <w:r w:rsidRPr="00B91186">
              <w:rPr>
                <w:rFonts w:ascii="Times New Roman" w:hAnsi="Times New Roman" w:cs="Times New Roman"/>
              </w:rPr>
              <w:t xml:space="preserve"> area of </w:t>
            </w:r>
            <w:r w:rsidRPr="00C163B0">
              <w:rPr>
                <w:rFonts w:ascii="Times New Roman" w:hAnsi="Times New Roman" w:cs="Times New Roman"/>
                <w:u w:color="FA5050"/>
              </w:rPr>
              <w:t>ascending</w:t>
            </w:r>
            <w:r w:rsidRPr="00B91186">
              <w:rPr>
                <w:rFonts w:ascii="Times New Roman" w:hAnsi="Times New Roman" w:cs="Times New Roman"/>
              </w:rPr>
              <w:t xml:space="preserve"> colon: local occupancies. Consider ascending colon carcinoma accompanied by multiple lymph node metastases. </w:t>
            </w:r>
          </w:p>
          <w:p w:rsidR="002E1464" w:rsidRDefault="002E1464" w:rsidP="00725EE9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2016-11-02 Examination by other hospital: CA 199&gt;12000.0 U/ </w:t>
            </w:r>
            <w:r w:rsidRPr="00C163B0">
              <w:rPr>
                <w:rFonts w:ascii="Times New Roman" w:hAnsi="Times New Roman" w:cs="Times New Roman"/>
                <w:u w:color="FA5050"/>
              </w:rPr>
              <w:t>mL ↑;</w:t>
            </w:r>
            <w:r w:rsidRPr="00B91186">
              <w:rPr>
                <w:rFonts w:ascii="Times New Roman" w:hAnsi="Times New Roman" w:cs="Times New Roman"/>
              </w:rPr>
              <w:t xml:space="preserve"> CA 724 28.98 IU/ </w:t>
            </w:r>
            <w:r w:rsidRPr="00C163B0">
              <w:rPr>
                <w:rFonts w:ascii="Times New Roman" w:hAnsi="Times New Roman" w:cs="Times New Roman"/>
                <w:u w:color="FA5050"/>
              </w:rPr>
              <w:t>mL ↑;</w:t>
            </w:r>
            <w:r w:rsidRPr="00B91186">
              <w:rPr>
                <w:rFonts w:ascii="Times New Roman" w:hAnsi="Times New Roman" w:cs="Times New Roman"/>
              </w:rPr>
              <w:t xml:space="preserve"> CA 242 200 IU/ </w:t>
            </w:r>
            <w:r w:rsidRPr="00C163B0">
              <w:rPr>
                <w:rFonts w:ascii="Times New Roman" w:hAnsi="Times New Roman" w:cs="Times New Roman"/>
                <w:u w:color="FA5050"/>
              </w:rPr>
              <w:t>mL ↑;</w:t>
            </w:r>
            <w:r w:rsidRPr="00B91186">
              <w:rPr>
                <w:rFonts w:ascii="Times New Roman" w:hAnsi="Times New Roman" w:cs="Times New Roman"/>
              </w:rPr>
              <w:t xml:space="preserve"> Cyfra211 11.64 ng / </w:t>
            </w:r>
            <w:r w:rsidRPr="00C163B0">
              <w:rPr>
                <w:rFonts w:ascii="Times New Roman" w:hAnsi="Times New Roman" w:cs="Times New Roman"/>
                <w:u w:color="FA5050"/>
              </w:rPr>
              <w:t>mL ↑;</w:t>
            </w:r>
            <w:r w:rsidRPr="00B91186">
              <w:rPr>
                <w:rFonts w:ascii="Times New Roman" w:hAnsi="Times New Roman" w:cs="Times New Roman"/>
              </w:rPr>
              <w:t xml:space="preserve"> AFP, CEA, CA125, CA153: - negative.</w:t>
            </w:r>
          </w:p>
          <w:p w:rsidR="00482274" w:rsidRPr="00725EE9" w:rsidRDefault="002E1464" w:rsidP="009576D8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Conducted PET/CT to assist diagnosis. </w:t>
            </w:r>
          </w:p>
        </w:tc>
      </w:tr>
      <w:tr w:rsidR="006C47D6" w:rsidRPr="00B91186" w:rsidTr="00D754CB">
        <w:tc>
          <w:tcPr>
            <w:tcW w:w="11023" w:type="dxa"/>
            <w:gridSpan w:val="17"/>
            <w:tcBorders>
              <w:top w:val="single" w:sz="4" w:space="0" w:color="auto"/>
              <w:bottom w:val="single" w:sz="4" w:space="0" w:color="auto"/>
            </w:tcBorders>
          </w:tcPr>
          <w:p w:rsidR="00A634D6" w:rsidRPr="009576D8" w:rsidRDefault="00A634D6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</w:rPr>
            </w:pPr>
            <w:r w:rsidRPr="009576D8">
              <w:rPr>
                <w:rFonts w:ascii="Times New Roman" w:hAnsi="Times New Roman" w:cs="Times New Roman"/>
                <w:b/>
              </w:rPr>
              <w:t>Image findings:</w:t>
            </w:r>
            <w:r w:rsidR="00EC3DAF" w:rsidRPr="009576D8">
              <w:rPr>
                <w:rFonts w:ascii="Times New Roman" w:hAnsi="Times New Roman" w:cs="Times New Roman"/>
                <w:b/>
              </w:rPr>
              <w:t xml:space="preserve"> </w:t>
            </w:r>
          </w:p>
          <w:p w:rsidR="00A634D6" w:rsidRPr="00B91186" w:rsidRDefault="00EC3DAF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Fasting for more than 6 hours. </w:t>
            </w:r>
            <w:r w:rsidR="00A634D6" w:rsidRPr="00B91186">
              <w:rPr>
                <w:rFonts w:ascii="Times New Roman" w:hAnsi="Times New Roman" w:cs="Times New Roman"/>
              </w:rPr>
              <w:t>After intravenous injection of 18F-FDG, the patient rested for about 60 minutes.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And then whole-body PET/CT Imaging was conducted</w:t>
            </w:r>
            <w:r w:rsidRPr="00B91186">
              <w:rPr>
                <w:rFonts w:ascii="Times New Roman" w:hAnsi="Times New Roman" w:cs="Times New Roman"/>
              </w:rPr>
              <w:t>.</w:t>
            </w:r>
          </w:p>
          <w:p w:rsidR="00A634D6" w:rsidRPr="00B91186" w:rsidDel="00C35158" w:rsidRDefault="00A634D6">
            <w:pPr>
              <w:spacing w:before="100" w:beforeAutospacing="1" w:after="100" w:afterAutospacing="1"/>
              <w:rPr>
                <w:del w:id="66" w:author="J REN" w:date="2016-11-11T20:50:00Z"/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PET cerebral imaging: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Cerebral cortex, as well as bilateral basal ganglia, thalamus, and cerebellum: symmetric distribution of glucose metabolism, no significant abnormal glucose metabolism.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CT scanning: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ins w:id="67" w:author="J REN" w:date="2016-11-11T20:50:00Z">
              <w:r w:rsidR="000D2C99">
                <w:rPr>
                  <w:rFonts w:ascii="Times New Roman" w:hAnsi="Times New Roman" w:cs="Times New Roman"/>
                </w:rPr>
                <w:t>n</w:t>
              </w:r>
            </w:ins>
            <w:del w:id="68" w:author="J REN" w:date="2016-11-11T20:50:00Z">
              <w:r w:rsidRPr="00B91186" w:rsidDel="000D2C99">
                <w:rPr>
                  <w:rFonts w:ascii="Times New Roman" w:hAnsi="Times New Roman" w:cs="Times New Roman"/>
                </w:rPr>
                <w:delText>N</w:delText>
              </w:r>
            </w:del>
            <w:r w:rsidRPr="00B91186">
              <w:rPr>
                <w:rFonts w:ascii="Times New Roman" w:hAnsi="Times New Roman" w:cs="Times New Roman"/>
              </w:rPr>
              <w:t>o significant abnormal density in the brain;</w:t>
            </w:r>
          </w:p>
          <w:p w:rsidR="00EC3DAF" w:rsidRPr="00B91186" w:rsidRDefault="00A634D6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del w:id="69" w:author="J REN" w:date="2016-11-11T20:50:00Z">
              <w:r w:rsidRPr="00B91186" w:rsidDel="00C35158">
                <w:rPr>
                  <w:rFonts w:ascii="Times New Roman" w:hAnsi="Times New Roman" w:cs="Times New Roman"/>
                </w:rPr>
                <w:delText>No</w:delText>
              </w:r>
            </w:del>
            <w:r w:rsidRPr="00B91186">
              <w:rPr>
                <w:rFonts w:ascii="Times New Roman" w:hAnsi="Times New Roman" w:cs="Times New Roman"/>
              </w:rPr>
              <w:t xml:space="preserve"> </w:t>
            </w:r>
            <w:ins w:id="70" w:author="J REN" w:date="2016-11-11T20:50:00Z">
              <w:r w:rsidR="00C35158">
                <w:rPr>
                  <w:rFonts w:ascii="Times New Roman" w:hAnsi="Times New Roman" w:cs="Times New Roman"/>
                </w:rPr>
                <w:t xml:space="preserve">no </w:t>
              </w:r>
            </w:ins>
            <w:r w:rsidRPr="00B91186">
              <w:rPr>
                <w:rFonts w:ascii="Times New Roman" w:hAnsi="Times New Roman" w:cs="Times New Roman"/>
              </w:rPr>
              <w:t>expansion in the ventricle and cerebral, not pushed over;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Cerebral sulci: no significant widening;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No Midline shift. </w:t>
            </w:r>
          </w:p>
          <w:p w:rsidR="00A634D6" w:rsidRPr="00B91186" w:rsidRDefault="00EC3DAF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Orbital PET imaging: </w:t>
            </w:r>
            <w:r w:rsidR="00A634D6" w:rsidRPr="00B91186">
              <w:rPr>
                <w:rFonts w:ascii="Times New Roman" w:hAnsi="Times New Roman" w:cs="Times New Roman"/>
              </w:rPr>
              <w:t>No significant abnormal glucose metabolism within the eyeball and orbit.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 xml:space="preserve">Orbit </w:t>
            </w:r>
            <w:r w:rsidR="00A634D6" w:rsidRPr="00C163B0">
              <w:rPr>
                <w:rFonts w:ascii="Times New Roman" w:hAnsi="Times New Roman" w:cs="Times New Roman"/>
                <w:u w:color="FA5050"/>
              </w:rPr>
              <w:t>CT</w:t>
            </w:r>
            <w:r w:rsidR="00A634D6" w:rsidRPr="00B91186">
              <w:rPr>
                <w:rFonts w:ascii="Times New Roman" w:hAnsi="Times New Roman" w:cs="Times New Roman"/>
              </w:rPr>
              <w:t xml:space="preserve"> scanning: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Eyeball wall: intact;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No abnormal density in the eyeball.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C163B0">
              <w:rPr>
                <w:rFonts w:ascii="Times New Roman" w:hAnsi="Times New Roman" w:cs="Times New Roman"/>
                <w:u w:color="FA5050"/>
              </w:rPr>
              <w:t>Extraocular</w:t>
            </w:r>
            <w:r w:rsidR="00A634D6" w:rsidRPr="00B91186">
              <w:rPr>
                <w:rFonts w:ascii="Times New Roman" w:hAnsi="Times New Roman" w:cs="Times New Roman"/>
              </w:rPr>
              <w:t xml:space="preserve"> muscle: symmetric, no abnormal thickening and thinning.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Normal optic nerve density.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Clear lipid space in the orbit.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Bone window: the wall of the orbit, the optic canal, the superior orbital fissure, and inferior orbital fissure: no damaging expansion.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</w:p>
          <w:p w:rsidR="00EC3DAF" w:rsidRPr="00B91186" w:rsidRDefault="00EC3DAF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Nasopharyngeal PET imaging: </w:t>
            </w:r>
            <w:r w:rsidR="00A634D6" w:rsidRPr="00B91186">
              <w:rPr>
                <w:rFonts w:ascii="Times New Roman" w:hAnsi="Times New Roman" w:cs="Times New Roman"/>
              </w:rPr>
              <w:t xml:space="preserve">Pharynx, </w:t>
            </w:r>
            <w:r w:rsidR="00A634D6" w:rsidRPr="00C163B0">
              <w:rPr>
                <w:rFonts w:ascii="Times New Roman" w:hAnsi="Times New Roman" w:cs="Times New Roman"/>
                <w:u w:color="FA5050"/>
              </w:rPr>
              <w:t>parapharyngeal</w:t>
            </w:r>
            <w:r w:rsidR="00A634D6" w:rsidRPr="00B91186">
              <w:rPr>
                <w:rFonts w:ascii="Times New Roman" w:hAnsi="Times New Roman" w:cs="Times New Roman"/>
              </w:rPr>
              <w:t xml:space="preserve">, paranasal sinuses: </w:t>
            </w:r>
            <w:r w:rsidR="00A634D6" w:rsidRPr="00C163B0">
              <w:rPr>
                <w:rFonts w:ascii="Times New Roman" w:hAnsi="Times New Roman" w:cs="Times New Roman"/>
                <w:u w:color="FA5050"/>
              </w:rPr>
              <w:t>no</w:t>
            </w:r>
            <w:r w:rsidR="00A634D6" w:rsidRPr="00B91186">
              <w:rPr>
                <w:rFonts w:ascii="Times New Roman" w:hAnsi="Times New Roman" w:cs="Times New Roman"/>
              </w:rPr>
              <w:t xml:space="preserve"> significantly abnormal elevated glucose metabolism.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Nasopharyngeal CT scanning: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Posterior nasopharyngeal wall: no thickening;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smooth surface;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 xml:space="preserve">Symmetric </w:t>
            </w:r>
            <w:del w:id="71" w:author="J REN" w:date="2016-11-11T20:49:00Z">
              <w:r w:rsidR="00A634D6" w:rsidRPr="00B91186" w:rsidDel="00414E53">
                <w:rPr>
                  <w:rFonts w:ascii="Times New Roman" w:hAnsi="Times New Roman" w:cs="Times New Roman"/>
                </w:rPr>
                <w:delText xml:space="preserve">side </w:delText>
              </w:r>
            </w:del>
            <w:ins w:id="72" w:author="J REN" w:date="2016-11-11T20:49:00Z">
              <w:r w:rsidR="00414E53">
                <w:rPr>
                  <w:rFonts w:ascii="Times New Roman" w:hAnsi="Times New Roman" w:cs="Times New Roman"/>
                </w:rPr>
                <w:t>lateral</w:t>
              </w:r>
              <w:r w:rsidR="00414E53" w:rsidRPr="00B91186">
                <w:rPr>
                  <w:rFonts w:ascii="Times New Roman" w:hAnsi="Times New Roman" w:cs="Times New Roman"/>
                </w:rPr>
                <w:t xml:space="preserve"> </w:t>
              </w:r>
            </w:ins>
            <w:r w:rsidR="00A634D6" w:rsidRPr="00B91186">
              <w:rPr>
                <w:rFonts w:ascii="Times New Roman" w:hAnsi="Times New Roman" w:cs="Times New Roman"/>
              </w:rPr>
              <w:t>walls;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 xml:space="preserve">Pharyngeal recess as well as the opening of the </w:t>
            </w:r>
            <w:r w:rsidR="00A634D6" w:rsidRPr="00C163B0">
              <w:rPr>
                <w:rFonts w:ascii="Times New Roman" w:hAnsi="Times New Roman" w:cs="Times New Roman"/>
                <w:u w:color="FA5050"/>
              </w:rPr>
              <w:t>eustachian</w:t>
            </w:r>
            <w:r w:rsidR="00A634D6" w:rsidRPr="00B91186">
              <w:rPr>
                <w:rFonts w:ascii="Times New Roman" w:hAnsi="Times New Roman" w:cs="Times New Roman"/>
              </w:rPr>
              <w:t xml:space="preserve"> tube: no narrowing.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C163B0">
              <w:rPr>
                <w:rFonts w:ascii="Times New Roman" w:hAnsi="Times New Roman" w:cs="Times New Roman"/>
                <w:u w:color="FA5050"/>
              </w:rPr>
              <w:t>Parapharyngeal</w:t>
            </w:r>
            <w:r w:rsidR="00A634D6" w:rsidRPr="00B91186">
              <w:rPr>
                <w:rFonts w:ascii="Times New Roman" w:hAnsi="Times New Roman" w:cs="Times New Roman"/>
              </w:rPr>
              <w:t xml:space="preserve"> space: clear.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lastRenderedPageBreak/>
              <w:t>Bilateral frontal sinus, ethmoid, sphenoid sinus and the maxillary sinus: no significant anomalies.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</w:p>
          <w:p w:rsidR="00A634D6" w:rsidRPr="00B91186" w:rsidRDefault="00A634D6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Neck PET imaging: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Bilateral neck, collarbone and thyroid: no significant abnormal </w:t>
            </w:r>
            <w:r w:rsidR="00EC3DAF" w:rsidRPr="00B91186">
              <w:rPr>
                <w:rFonts w:ascii="Times New Roman" w:hAnsi="Times New Roman" w:cs="Times New Roman"/>
              </w:rPr>
              <w:t xml:space="preserve">increased </w:t>
            </w:r>
            <w:r w:rsidRPr="00B91186">
              <w:rPr>
                <w:rFonts w:ascii="Times New Roman" w:hAnsi="Times New Roman" w:cs="Times New Roman"/>
              </w:rPr>
              <w:t>glucose metabolism.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CT scanning:</w:t>
            </w:r>
          </w:p>
          <w:p w:rsidR="005F1EC3" w:rsidRPr="00B91186" w:rsidRDefault="00A634D6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Bilateral neck and collarbone area: scattered small lymph nodes;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Oropharyngeal, hypopharyngeal areas: no occupancies;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The thyroid: </w:t>
            </w:r>
            <w:r w:rsidR="005F1EC3" w:rsidRPr="00B91186">
              <w:rPr>
                <w:rFonts w:ascii="Times New Roman" w:hAnsi="Times New Roman" w:cs="Times New Roman"/>
              </w:rPr>
              <w:t>no enlargement, uneven density.</w:t>
            </w:r>
          </w:p>
          <w:p w:rsidR="005F1EC3" w:rsidRPr="00B91186" w:rsidRDefault="00A634D6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Chest PET imaging: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Bilateral lung, hila, mediastinum, chest wall, axillary: no significant abnormal increased glucose metabolism.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CT scanning: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Bilateral lungs: </w:t>
            </w:r>
            <w:r w:rsidRPr="00C163B0">
              <w:rPr>
                <w:rFonts w:ascii="Times New Roman" w:hAnsi="Times New Roman" w:cs="Times New Roman"/>
                <w:u w:color="FA5050"/>
              </w:rPr>
              <w:t>clear</w:t>
            </w:r>
            <w:r w:rsidRPr="00B91186">
              <w:rPr>
                <w:rFonts w:ascii="Times New Roman" w:hAnsi="Times New Roman" w:cs="Times New Roman"/>
              </w:rPr>
              <w:t xml:space="preserve"> pattern.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Right lower lobe basement: tiny nodules, </w:t>
            </w:r>
            <w:r w:rsidRPr="00C163B0">
              <w:rPr>
                <w:rFonts w:ascii="Times New Roman" w:hAnsi="Times New Roman" w:cs="Times New Roman"/>
                <w:u w:color="FA5050"/>
              </w:rPr>
              <w:t>dia</w:t>
            </w:r>
            <w:r w:rsidRPr="00B91186">
              <w:rPr>
                <w:rFonts w:ascii="Times New Roman" w:hAnsi="Times New Roman" w:cs="Times New Roman"/>
              </w:rPr>
              <w:t>~4.8mm.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Bilateral lungs: stripe-shape densities.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Bronchia</w:t>
            </w:r>
            <w:r w:rsidR="005F1EC3" w:rsidRPr="00B91186">
              <w:rPr>
                <w:rFonts w:ascii="Times New Roman" w:hAnsi="Times New Roman" w:cs="Times New Roman"/>
              </w:rPr>
              <w:t xml:space="preserve"> at</w:t>
            </w:r>
            <w:r w:rsidRPr="00B91186">
              <w:rPr>
                <w:rFonts w:ascii="Times New Roman" w:hAnsi="Times New Roman" w:cs="Times New Roman"/>
              </w:rPr>
              <w:t xml:space="preserve"> all levels: normal.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No significant enlargement of lymph nodes in the mediastinum.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Bilateral hila: no large shadow. Bilateral pleural: no thickening.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Bilateral pleural: no effusion.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Heart: no significant enlargement.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Bilateral axillary</w:t>
            </w:r>
            <w:r w:rsidRPr="00C163B0">
              <w:rPr>
                <w:rFonts w:ascii="Times New Roman" w:hAnsi="Times New Roman" w:cs="Times New Roman"/>
                <w:u w:color="FA5050"/>
              </w:rPr>
              <w:t xml:space="preserve">: </w:t>
            </w:r>
            <w:del w:id="73" w:author="J REN" w:date="2016-11-11T20:49:00Z">
              <w:r w:rsidRPr="00C163B0" w:rsidDel="009053BF">
                <w:rPr>
                  <w:rFonts w:ascii="Times New Roman" w:hAnsi="Times New Roman" w:cs="Times New Roman"/>
                  <w:u w:color="FA5050"/>
                </w:rPr>
                <w:delText xml:space="preserve"> </w:delText>
              </w:r>
            </w:del>
            <w:r w:rsidRPr="00B91186">
              <w:rPr>
                <w:rFonts w:ascii="Times New Roman" w:hAnsi="Times New Roman" w:cs="Times New Roman"/>
              </w:rPr>
              <w:t>no significant enlargement of lymph nodes;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Bilateral breasts: calcifications.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</w:p>
          <w:p w:rsidR="005F1EC3" w:rsidRPr="00B91186" w:rsidRDefault="00A634D6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Abdominal and pelvic PET/CT imaging: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Ileocecal area of </w:t>
            </w:r>
            <w:r w:rsidRPr="00C163B0">
              <w:rPr>
                <w:rFonts w:ascii="Times New Roman" w:hAnsi="Times New Roman" w:cs="Times New Roman"/>
                <w:u w:color="FA5050"/>
              </w:rPr>
              <w:t>ascending</w:t>
            </w:r>
            <w:r w:rsidRPr="00B91186">
              <w:rPr>
                <w:rFonts w:ascii="Times New Roman" w:hAnsi="Times New Roman" w:cs="Times New Roman"/>
              </w:rPr>
              <w:t xml:space="preserve"> colon</w:t>
            </w:r>
            <w:r w:rsidRPr="00C163B0">
              <w:rPr>
                <w:rFonts w:ascii="Times New Roman" w:hAnsi="Times New Roman" w:cs="Times New Roman"/>
                <w:u w:color="FA5050"/>
              </w:rPr>
              <w:t xml:space="preserve">: </w:t>
            </w:r>
            <w:del w:id="74" w:author="J REN" w:date="2016-11-11T20:49:00Z">
              <w:r w:rsidRPr="00C163B0" w:rsidDel="002A65A3">
                <w:rPr>
                  <w:rFonts w:ascii="Times New Roman" w:hAnsi="Times New Roman" w:cs="Times New Roman"/>
                  <w:u w:color="FA5050"/>
                </w:rPr>
                <w:delText xml:space="preserve"> </w:delText>
              </w:r>
            </w:del>
            <w:r w:rsidRPr="00B91186">
              <w:rPr>
                <w:rFonts w:ascii="Times New Roman" w:hAnsi="Times New Roman" w:cs="Times New Roman"/>
              </w:rPr>
              <w:t>wall thickening, accompanied by abnormal increased glucose metabolism.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C163B0">
              <w:rPr>
                <w:rFonts w:ascii="Times New Roman" w:hAnsi="Times New Roman" w:cs="Times New Roman"/>
                <w:u w:color="FA5050"/>
              </w:rPr>
              <w:t>SUVmax</w:t>
            </w:r>
            <w:r w:rsidRPr="00B91186">
              <w:rPr>
                <w:rFonts w:ascii="Times New Roman" w:hAnsi="Times New Roman" w:cs="Times New Roman"/>
              </w:rPr>
              <w:t xml:space="preserve"> = 30.3, affected length ~88.0mm;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Around the lesions: multiple lymph nodes with abnormal increased glucose metabolism.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The largest lymph node also with the highest glucose metabolism: 23.4*20.4mm.</w:t>
            </w:r>
            <w:r w:rsidR="005F1EC3" w:rsidRPr="008D4C0D">
              <w:rPr>
                <w:rFonts w:ascii="Times New Roman" w:hAnsi="Times New Roman" w:cs="Times New Roman"/>
                <w:color w:val="FF0000"/>
                <w:rPrChange w:id="75" w:author="J REN" w:date="2016-11-11T20:45:00Z">
                  <w:rPr>
                    <w:rFonts w:ascii="Times New Roman" w:hAnsi="Times New Roman" w:cs="Times New Roman"/>
                  </w:rPr>
                </w:rPrChange>
              </w:rPr>
              <w:t xml:space="preserve"> </w:t>
            </w:r>
            <w:r w:rsidRPr="008D4C0D">
              <w:rPr>
                <w:rFonts w:ascii="Times New Roman" w:hAnsi="Times New Roman" w:cs="Times New Roman"/>
                <w:color w:val="FF0000"/>
                <w:u w:color="FA5050"/>
                <w:rPrChange w:id="76" w:author="J REN" w:date="2016-11-11T20:45:00Z">
                  <w:rPr>
                    <w:rFonts w:ascii="Times New Roman" w:hAnsi="Times New Roman" w:cs="Times New Roman"/>
                    <w:u w:color="FA5050"/>
                  </w:rPr>
                </w:rPrChange>
              </w:rPr>
              <w:t>SUVmax</w:t>
            </w:r>
            <w:r w:rsidRPr="008D4C0D">
              <w:rPr>
                <w:rFonts w:ascii="Times New Roman" w:hAnsi="Times New Roman" w:cs="Times New Roman"/>
                <w:color w:val="FF0000"/>
                <w:rPrChange w:id="77" w:author="J REN" w:date="2016-11-11T20:45:00Z">
                  <w:rPr>
                    <w:rFonts w:ascii="Times New Roman" w:hAnsi="Times New Roman" w:cs="Times New Roman"/>
                  </w:rPr>
                </w:rPrChange>
              </w:rPr>
              <w:t xml:space="preserve"> = </w:t>
            </w:r>
            <w:ins w:id="78" w:author="J REN" w:date="2016-11-11T20:35:00Z">
              <w:r w:rsidR="0052690A" w:rsidRPr="008D4C0D">
                <w:rPr>
                  <w:rFonts w:ascii="Times New Roman" w:hAnsi="Times New Roman" w:cs="Times New Roman"/>
                  <w:color w:val="FF0000"/>
                  <w:rPrChange w:id="79" w:author="J REN" w:date="2016-11-11T20:45:00Z">
                    <w:rPr>
                      <w:rFonts w:ascii="Times New Roman" w:hAnsi="Times New Roman" w:cs="Times New Roman"/>
                    </w:rPr>
                  </w:rPrChange>
                </w:rPr>
                <w:t>1</w:t>
              </w:r>
            </w:ins>
            <w:del w:id="80" w:author="J REN" w:date="2016-11-11T20:35:00Z">
              <w:r w:rsidRPr="008D4C0D" w:rsidDel="0052690A">
                <w:rPr>
                  <w:rFonts w:ascii="Times New Roman" w:hAnsi="Times New Roman" w:cs="Times New Roman"/>
                  <w:color w:val="FF0000"/>
                  <w:rPrChange w:id="81" w:author="J REN" w:date="2016-11-11T20:45:00Z">
                    <w:rPr>
                      <w:rFonts w:ascii="Times New Roman" w:hAnsi="Times New Roman" w:cs="Times New Roman"/>
                    </w:rPr>
                  </w:rPrChange>
                </w:rPr>
                <w:delText>1</w:delText>
              </w:r>
            </w:del>
            <w:ins w:id="82" w:author="J REN" w:date="2016-11-11T20:35:00Z">
              <w:r w:rsidR="0052690A" w:rsidRPr="008D4C0D">
                <w:rPr>
                  <w:rFonts w:ascii="Times New Roman" w:hAnsi="Times New Roman" w:cs="Times New Roman"/>
                  <w:color w:val="FF0000"/>
                  <w:rPrChange w:id="83" w:author="J REN" w:date="2016-11-11T20:45:00Z">
                    <w:rPr>
                      <w:rFonts w:ascii="Times New Roman" w:hAnsi="Times New Roman" w:cs="Times New Roman"/>
                    </w:rPr>
                  </w:rPrChange>
                </w:rPr>
                <w:t>2.7</w:t>
              </w:r>
            </w:ins>
            <w:del w:id="84" w:author="J REN" w:date="2016-11-11T20:35:00Z">
              <w:r w:rsidRPr="008D4C0D" w:rsidDel="0052690A">
                <w:rPr>
                  <w:rFonts w:ascii="Times New Roman" w:hAnsi="Times New Roman" w:cs="Times New Roman"/>
                  <w:color w:val="FF0000"/>
                  <w:rPrChange w:id="85" w:author="J REN" w:date="2016-11-11T20:45:00Z">
                    <w:rPr>
                      <w:rFonts w:ascii="Times New Roman" w:hAnsi="Times New Roman" w:cs="Times New Roman"/>
                    </w:rPr>
                  </w:rPrChange>
                </w:rPr>
                <w:delText>3.6</w:delText>
              </w:r>
            </w:del>
            <w:r w:rsidRPr="008D4C0D">
              <w:rPr>
                <w:rFonts w:ascii="Times New Roman" w:hAnsi="Times New Roman" w:cs="Times New Roman"/>
                <w:color w:val="FF0000"/>
                <w:rPrChange w:id="86" w:author="J REN" w:date="2016-11-11T20:45:00Z">
                  <w:rPr>
                    <w:rFonts w:ascii="Times New Roman" w:hAnsi="Times New Roman" w:cs="Times New Roman"/>
                  </w:rPr>
                </w:rPrChange>
              </w:rPr>
              <w:t>;</w:t>
            </w:r>
            <w:r w:rsidR="005F1EC3" w:rsidRPr="008D4C0D">
              <w:rPr>
                <w:rFonts w:ascii="Times New Roman" w:hAnsi="Times New Roman" w:cs="Times New Roman"/>
                <w:color w:val="FF0000"/>
                <w:rPrChange w:id="87" w:author="J REN" w:date="2016-11-11T20:45:00Z">
                  <w:rPr>
                    <w:rFonts w:ascii="Times New Roman" w:hAnsi="Times New Roman" w:cs="Times New Roman"/>
                  </w:rPr>
                </w:rPrChange>
              </w:rPr>
              <w:t xml:space="preserve"> </w:t>
            </w:r>
            <w:ins w:id="88" w:author="J REN" w:date="2016-11-11T20:44:00Z">
              <w:r w:rsidR="00925451" w:rsidRPr="008D4C0D">
                <w:rPr>
                  <w:rFonts w:ascii="Times New Roman" w:hAnsi="Times New Roman" w:cs="Times New Roman"/>
                  <w:color w:val="FF0000"/>
                  <w:rPrChange w:id="89" w:author="J REN" w:date="2016-11-11T20:45:00Z">
                    <w:rPr>
                      <w:rFonts w:ascii="Times New Roman" w:hAnsi="Times New Roman" w:cs="Times New Roman"/>
                    </w:rPr>
                  </w:rPrChange>
                </w:rPr>
                <w:t xml:space="preserve">nodualar thickening of the </w:t>
              </w:r>
            </w:ins>
            <w:ins w:id="90" w:author="J REN" w:date="2016-11-11T20:37:00Z">
              <w:r w:rsidR="00EA342C" w:rsidRPr="008D4C0D">
                <w:rPr>
                  <w:rFonts w:ascii="Times New Roman" w:hAnsi="Times New Roman" w:cs="Times New Roman"/>
                  <w:color w:val="FF0000"/>
                  <w:rPrChange w:id="91" w:author="J REN" w:date="2016-11-11T20:45:00Z">
                    <w:rPr>
                      <w:rFonts w:ascii="Times New Roman" w:hAnsi="Times New Roman" w:cs="Times New Roman"/>
                    </w:rPr>
                  </w:rPrChange>
                </w:rPr>
                <w:t>peritoneum</w:t>
              </w:r>
            </w:ins>
            <w:ins w:id="92" w:author="J REN" w:date="2016-11-11T20:44:00Z">
              <w:r w:rsidR="00925451" w:rsidRPr="008D4C0D">
                <w:rPr>
                  <w:rFonts w:ascii="Times New Roman" w:hAnsi="Times New Roman" w:cs="Times New Roman"/>
                  <w:color w:val="FF0000"/>
                  <w:rPrChange w:id="93" w:author="J REN" w:date="2016-11-11T20:45:00Z">
                    <w:rPr>
                      <w:rFonts w:ascii="Times New Roman" w:hAnsi="Times New Roman" w:cs="Times New Roman"/>
                    </w:rPr>
                  </w:rPrChange>
                </w:rPr>
                <w:t xml:space="preserve"> </w:t>
              </w:r>
              <w:r w:rsidR="00815A7E" w:rsidRPr="008D4C0D">
                <w:rPr>
                  <w:rFonts w:ascii="Times New Roman" w:hAnsi="Times New Roman" w:cs="Times New Roman"/>
                  <w:color w:val="FF0000"/>
                  <w:rPrChange w:id="94" w:author="J REN" w:date="2016-11-11T20:45:00Z">
                    <w:rPr>
                      <w:rFonts w:ascii="Times New Roman" w:hAnsi="Times New Roman" w:cs="Times New Roman"/>
                    </w:rPr>
                  </w:rPrChange>
                </w:rPr>
                <w:t xml:space="preserve">near the </w:t>
              </w:r>
            </w:ins>
            <w:ins w:id="95" w:author="J REN" w:date="2016-11-11T20:45:00Z">
              <w:r w:rsidR="00815A7E" w:rsidRPr="008D4C0D">
                <w:rPr>
                  <w:rFonts w:ascii="Times New Roman" w:hAnsi="Times New Roman" w:cs="Times New Roman"/>
                  <w:color w:val="FF0000"/>
                  <w:rPrChange w:id="96" w:author="J REN" w:date="2016-11-11T20:45:00Z">
                    <w:rPr>
                      <w:rFonts w:ascii="Times New Roman" w:hAnsi="Times New Roman" w:cs="Times New Roman"/>
                    </w:rPr>
                  </w:rPrChange>
                </w:rPr>
                <w:t xml:space="preserve">ascending colon in right lower abdomen, </w:t>
              </w:r>
              <w:r w:rsidR="008D4C0D" w:rsidRPr="008D4C0D">
                <w:rPr>
                  <w:rFonts w:ascii="Times New Roman" w:hAnsi="Times New Roman" w:cs="Times New Roman"/>
                  <w:color w:val="FF0000"/>
                  <w:u w:color="FA5050"/>
                  <w:rPrChange w:id="97" w:author="J REN" w:date="2016-11-11T20:45:00Z">
                    <w:rPr>
                      <w:rFonts w:ascii="Times New Roman" w:hAnsi="Times New Roman" w:cs="Times New Roman"/>
                      <w:u w:color="FA5050"/>
                    </w:rPr>
                  </w:rPrChange>
                </w:rPr>
                <w:t>SUVmax</w:t>
              </w:r>
              <w:r w:rsidR="008D4C0D" w:rsidRPr="008D4C0D">
                <w:rPr>
                  <w:rFonts w:ascii="Times New Roman" w:hAnsi="Times New Roman" w:cs="Times New Roman"/>
                  <w:color w:val="FF0000"/>
                  <w:rPrChange w:id="98" w:author="J REN" w:date="2016-11-11T20:45:00Z">
                    <w:rPr>
                      <w:rFonts w:ascii="Times New Roman" w:hAnsi="Times New Roman" w:cs="Times New Roman"/>
                    </w:rPr>
                  </w:rPrChange>
                </w:rPr>
                <w:t xml:space="preserve"> = </w:t>
              </w:r>
              <w:r w:rsidR="008D4C0D" w:rsidRPr="008D4C0D">
                <w:rPr>
                  <w:rFonts w:ascii="Times New Roman" w:hAnsi="Times New Roman" w:cs="Times New Roman"/>
                  <w:color w:val="FF0000"/>
                </w:rPr>
                <w:t xml:space="preserve">13.6; </w:t>
              </w:r>
            </w:ins>
            <w:r w:rsidRPr="00B91186">
              <w:rPr>
                <w:rFonts w:ascii="Times New Roman" w:hAnsi="Times New Roman" w:cs="Times New Roman"/>
              </w:rPr>
              <w:t>Sugar metabolism in the gastric wall: physiologically strengthened;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Liver: smooth surface, normal proportion of each leaf.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Liver parenchyma: visible low-density lesions with abnormal increased glucose metabolism.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The largest lesions in </w:t>
            </w:r>
            <w:del w:id="99" w:author="J REN" w:date="2016-11-11T20:39:00Z">
              <w:r w:rsidRPr="003E4161" w:rsidDel="002C55C7">
                <w:rPr>
                  <w:rFonts w:ascii="Times New Roman" w:hAnsi="Times New Roman" w:cs="Times New Roman"/>
                  <w:color w:val="FF0000"/>
                  <w:rPrChange w:id="100" w:author="J REN" w:date="2016-11-11T20:40:00Z">
                    <w:rPr>
                      <w:rFonts w:ascii="Times New Roman" w:hAnsi="Times New Roman" w:cs="Times New Roman"/>
                    </w:rPr>
                  </w:rPrChange>
                </w:rPr>
                <w:delText>the</w:delText>
              </w:r>
            </w:del>
            <w:ins w:id="101" w:author="J REN" w:date="2016-11-11T20:39:00Z">
              <w:r w:rsidR="00C31469" w:rsidRPr="003E4161">
                <w:rPr>
                  <w:rFonts w:ascii="Times New Roman" w:hAnsi="Times New Roman" w:cs="Times New Roman"/>
                  <w:color w:val="FF0000"/>
                  <w:rPrChange w:id="102" w:author="J REN" w:date="2016-11-11T20:40:00Z">
                    <w:rPr>
                      <w:rFonts w:ascii="Times New Roman" w:hAnsi="Times New Roman" w:cs="Times New Roman"/>
                    </w:rPr>
                  </w:rPrChange>
                </w:rPr>
                <w:t>the left and the right lobes</w:t>
              </w:r>
            </w:ins>
            <w:del w:id="103" w:author="J REN" w:date="2016-11-11T20:39:00Z">
              <w:r w:rsidRPr="00B91186" w:rsidDel="00E3736C">
                <w:rPr>
                  <w:rFonts w:ascii="Times New Roman" w:hAnsi="Times New Roman" w:cs="Times New Roman"/>
                </w:rPr>
                <w:delText xml:space="preserve"> right and the left lobes</w:delText>
              </w:r>
            </w:del>
            <w:r w:rsidRPr="00B91186">
              <w:rPr>
                <w:rFonts w:ascii="Times New Roman" w:hAnsi="Times New Roman" w:cs="Times New Roman"/>
              </w:rPr>
              <w:t xml:space="preserve"> are: 82.8*57.2mm and 80.1*60.5mm.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C163B0">
              <w:rPr>
                <w:rFonts w:ascii="Times New Roman" w:hAnsi="Times New Roman" w:cs="Times New Roman"/>
                <w:u w:color="FA5050"/>
              </w:rPr>
              <w:t>SUVmax</w:t>
            </w:r>
            <w:r w:rsidRPr="00B91186">
              <w:rPr>
                <w:rFonts w:ascii="Times New Roman" w:hAnsi="Times New Roman" w:cs="Times New Roman"/>
              </w:rPr>
              <w:t xml:space="preserve"> = 7.9 and SUVmax =7.8, respectively.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On the</w:t>
            </w:r>
            <w:r w:rsidRPr="00572CD6">
              <w:rPr>
                <w:rFonts w:ascii="Times New Roman" w:hAnsi="Times New Roman" w:cs="Times New Roman"/>
                <w:color w:val="FF0000"/>
                <w:rPrChange w:id="104" w:author="J REN" w:date="2016-11-11T20:40:00Z">
                  <w:rPr>
                    <w:rFonts w:ascii="Times New Roman" w:hAnsi="Times New Roman" w:cs="Times New Roman"/>
                  </w:rPr>
                </w:rPrChange>
              </w:rPr>
              <w:t xml:space="preserve"> right </w:t>
            </w:r>
            <w:ins w:id="105" w:author="J REN" w:date="2016-11-11T20:40:00Z">
              <w:r w:rsidR="00572CD6" w:rsidRPr="00572CD6">
                <w:rPr>
                  <w:rFonts w:ascii="Times New Roman" w:hAnsi="Times New Roman" w:cs="Times New Roman"/>
                  <w:color w:val="FF0000"/>
                  <w:rPrChange w:id="106" w:author="J REN" w:date="2016-11-11T20:40:00Z">
                    <w:rPr>
                      <w:rFonts w:ascii="Times New Roman" w:hAnsi="Times New Roman" w:cs="Times New Roman"/>
                    </w:rPr>
                  </w:rPrChange>
                </w:rPr>
                <w:t xml:space="preserve">anterior </w:t>
              </w:r>
            </w:ins>
            <w:r w:rsidRPr="00572CD6">
              <w:rPr>
                <w:rFonts w:ascii="Times New Roman" w:hAnsi="Times New Roman" w:cs="Times New Roman"/>
                <w:color w:val="FF0000"/>
                <w:rPrChange w:id="107" w:author="J REN" w:date="2016-11-11T20:40:00Z">
                  <w:rPr>
                    <w:rFonts w:ascii="Times New Roman" w:hAnsi="Times New Roman" w:cs="Times New Roman"/>
                  </w:rPr>
                </w:rPrChange>
              </w:rPr>
              <w:t>lobe of the liver:</w:t>
            </w:r>
            <w:r w:rsidRPr="00B91186">
              <w:rPr>
                <w:rFonts w:ascii="Times New Roman" w:hAnsi="Times New Roman" w:cs="Times New Roman"/>
              </w:rPr>
              <w:t xml:space="preserve"> a lower-density lesion (size: 11.5*9.8mm), no abnormal glucose metabolism in early or delayed 1.5h imaging.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Bile ducts: no expansio</w:t>
            </w:r>
            <w:r w:rsidR="005F1EC3" w:rsidRPr="00B91186">
              <w:rPr>
                <w:rFonts w:ascii="Times New Roman" w:hAnsi="Times New Roman" w:cs="Times New Roman"/>
              </w:rPr>
              <w:t xml:space="preserve">n inside and outside the liver. </w:t>
            </w:r>
            <w:r w:rsidRPr="00B91186">
              <w:rPr>
                <w:rFonts w:ascii="Times New Roman" w:hAnsi="Times New Roman" w:cs="Times New Roman"/>
              </w:rPr>
              <w:t xml:space="preserve">Spleen: not </w:t>
            </w:r>
            <w:del w:id="108" w:author="J REN" w:date="2016-11-11T20:47:00Z">
              <w:r w:rsidRPr="00805774" w:rsidDel="00EF7060">
                <w:rPr>
                  <w:rFonts w:ascii="Times New Roman" w:hAnsi="Times New Roman" w:cs="Times New Roman"/>
                  <w:color w:val="FF0000"/>
                  <w:rPrChange w:id="109" w:author="J REN" w:date="2016-11-11T20:47:00Z">
                    <w:rPr>
                      <w:rFonts w:ascii="Times New Roman" w:hAnsi="Times New Roman" w:cs="Times New Roman"/>
                    </w:rPr>
                  </w:rPrChange>
                </w:rPr>
                <w:delText>enlarged</w:delText>
              </w:r>
            </w:del>
            <w:ins w:id="110" w:author="J REN" w:date="2016-11-11T20:47:00Z">
              <w:r w:rsidR="00EF7060" w:rsidRPr="00805774">
                <w:rPr>
                  <w:rFonts w:ascii="Times New Roman" w:hAnsi="Times New Roman" w:cs="Times New Roman"/>
                  <w:color w:val="FF0000"/>
                  <w:rPrChange w:id="111" w:author="J REN" w:date="2016-11-11T20:47:00Z">
                    <w:rPr>
                      <w:rFonts w:ascii="Times New Roman" w:hAnsi="Times New Roman" w:cs="Times New Roman"/>
                    </w:rPr>
                  </w:rPrChange>
                </w:rPr>
                <w:t>enlargement</w:t>
              </w:r>
            </w:ins>
            <w:r w:rsidRPr="00B91186">
              <w:rPr>
                <w:rFonts w:ascii="Times New Roman" w:hAnsi="Times New Roman" w:cs="Times New Roman"/>
              </w:rPr>
              <w:t>, homogeneous density, no abnormal increased glucose metabolism or occupancies.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Gallbladder: </w:t>
            </w:r>
            <w:r w:rsidRPr="00C163B0">
              <w:rPr>
                <w:rFonts w:ascii="Times New Roman" w:hAnsi="Times New Roman" w:cs="Times New Roman"/>
                <w:u w:color="FA5050"/>
              </w:rPr>
              <w:t>hyperdensities</w:t>
            </w:r>
            <w:r w:rsidRPr="00B91186">
              <w:rPr>
                <w:rFonts w:ascii="Times New Roman" w:hAnsi="Times New Roman" w:cs="Times New Roman"/>
              </w:rPr>
              <w:t>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Pancreas, both kidneys, adrenal glands: no abnormalities.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C163B0">
              <w:rPr>
                <w:rFonts w:ascii="Times New Roman" w:hAnsi="Times New Roman" w:cs="Times New Roman"/>
                <w:u w:color="FA5050"/>
              </w:rPr>
              <w:t>Retroperitoneal</w:t>
            </w:r>
            <w:r w:rsidRPr="00B91186">
              <w:rPr>
                <w:rFonts w:ascii="Times New Roman" w:hAnsi="Times New Roman" w:cs="Times New Roman"/>
              </w:rPr>
              <w:t>: small lymph nodes, n</w:t>
            </w:r>
            <w:r w:rsidR="005F1EC3" w:rsidRPr="00B91186">
              <w:rPr>
                <w:rFonts w:ascii="Times New Roman" w:hAnsi="Times New Roman" w:cs="Times New Roman"/>
              </w:rPr>
              <w:t xml:space="preserve">o increased glucose metabolism. </w:t>
            </w:r>
            <w:r w:rsidRPr="00B91186">
              <w:rPr>
                <w:rFonts w:ascii="Times New Roman" w:hAnsi="Times New Roman" w:cs="Times New Roman"/>
              </w:rPr>
              <w:t>Physiological accumulation of imaging agent in the urinary bladder.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Urinary bladder wall: smooth, no thickening.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Uterus wall: a soft tissue </w:t>
            </w:r>
            <w:r w:rsidRPr="00C163B0">
              <w:rPr>
                <w:rFonts w:ascii="Times New Roman" w:hAnsi="Times New Roman" w:cs="Times New Roman"/>
                <w:u w:color="FA5050"/>
              </w:rPr>
              <w:t>density, dia</w:t>
            </w:r>
            <w:r w:rsidRPr="00B91186">
              <w:rPr>
                <w:rFonts w:ascii="Times New Roman" w:hAnsi="Times New Roman" w:cs="Times New Roman"/>
              </w:rPr>
              <w:t>~15.5mm.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Bilateral annexes</w:t>
            </w:r>
            <w:r w:rsidRPr="00C163B0">
              <w:rPr>
                <w:rFonts w:ascii="Times New Roman" w:hAnsi="Times New Roman" w:cs="Times New Roman"/>
                <w:u w:color="FA5050"/>
              </w:rPr>
              <w:t xml:space="preserve">:  </w:t>
            </w:r>
            <w:r w:rsidRPr="00B91186">
              <w:rPr>
                <w:rFonts w:ascii="Times New Roman" w:hAnsi="Times New Roman" w:cs="Times New Roman"/>
              </w:rPr>
              <w:t>no abnormal increased glucose metabolism or occupancies.</w:t>
            </w:r>
            <w:r w:rsidR="005F1EC3" w:rsidRPr="00B91186">
              <w:rPr>
                <w:rFonts w:ascii="Times New Roman" w:hAnsi="Times New Roman" w:cs="Times New Roman"/>
              </w:rPr>
              <w:t xml:space="preserve"> Bilateral </w:t>
            </w:r>
            <w:ins w:id="112" w:author="J REN" w:date="2016-11-11T20:48:00Z">
              <w:r w:rsidR="0035012D">
                <w:rPr>
                  <w:rFonts w:ascii="Times New Roman" w:hAnsi="Times New Roman" w:cs="Times New Roman"/>
                </w:rPr>
                <w:t>g</w:t>
              </w:r>
            </w:ins>
            <w:del w:id="113" w:author="J REN" w:date="2016-11-11T20:48:00Z">
              <w:r w:rsidR="005F1EC3" w:rsidRPr="00B91186" w:rsidDel="0035012D">
                <w:rPr>
                  <w:rFonts w:ascii="Times New Roman" w:hAnsi="Times New Roman" w:cs="Times New Roman"/>
                </w:rPr>
                <w:delText>G</w:delText>
              </w:r>
            </w:del>
            <w:r w:rsidR="005F1EC3" w:rsidRPr="00B91186">
              <w:rPr>
                <w:rFonts w:ascii="Times New Roman" w:hAnsi="Times New Roman" w:cs="Times New Roman"/>
              </w:rPr>
              <w:t xml:space="preserve">roins: </w:t>
            </w:r>
            <w:r w:rsidRPr="00B91186">
              <w:rPr>
                <w:rFonts w:ascii="Times New Roman" w:hAnsi="Times New Roman" w:cs="Times New Roman"/>
              </w:rPr>
              <w:t>no abnormal increased glucose metabolism or enlarged lymph nodes.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Pelvis: no effusion.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</w:p>
          <w:p w:rsidR="00482274" w:rsidRPr="00B91186" w:rsidRDefault="00A634D6" w:rsidP="009576D8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Bone PET imaging: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No abnormal increased glucose metabolism.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CT location: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Cervical, thoracic, lumbar and sacral vertebrae in sequence, lordosis straightened.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Bone window scanning: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Edge and facet thoracic, lumbar and sacral vertebrae: bone hyperplasia, consider degeneration.</w:t>
            </w:r>
          </w:p>
        </w:tc>
      </w:tr>
      <w:tr w:rsidR="002966DF" w:rsidRPr="00B91186" w:rsidTr="00D754CB">
        <w:tc>
          <w:tcPr>
            <w:tcW w:w="11023" w:type="dxa"/>
            <w:gridSpan w:val="17"/>
            <w:tcBorders>
              <w:top w:val="single" w:sz="4" w:space="0" w:color="auto"/>
              <w:bottom w:val="single" w:sz="4" w:space="0" w:color="auto"/>
            </w:tcBorders>
          </w:tcPr>
          <w:p w:rsidR="00D87017" w:rsidRPr="009576D8" w:rsidRDefault="00D87017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</w:rPr>
            </w:pPr>
            <w:r w:rsidRPr="009576D8">
              <w:rPr>
                <w:rFonts w:ascii="Times New Roman" w:hAnsi="Times New Roman" w:cs="Times New Roman"/>
                <w:b/>
              </w:rPr>
              <w:lastRenderedPageBreak/>
              <w:t>Test findings:</w:t>
            </w:r>
          </w:p>
          <w:p w:rsidR="00D87017" w:rsidRPr="00B91186" w:rsidRDefault="00D87017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Consider</w:t>
            </w:r>
            <w:r w:rsidRPr="00C163B0">
              <w:rPr>
                <w:rFonts w:ascii="Times New Roman" w:hAnsi="Times New Roman" w:cs="Times New Roman"/>
                <w:u w:color="FA5050"/>
              </w:rPr>
              <w:t>:</w:t>
            </w:r>
            <w:r w:rsidR="00C163B0">
              <w:rPr>
                <w:rFonts w:ascii="Times New Roman" w:hAnsi="Times New Roman" w:cs="Times New Roman" w:hint="eastAsia"/>
                <w:u w:val="dashDotDotHeavy" w:color="FA5050"/>
              </w:rPr>
              <w:t xml:space="preserve"> </w:t>
            </w:r>
            <w:ins w:id="114" w:author="J REN" w:date="2016-11-11T20:43:00Z">
              <w:r w:rsidR="00192E00" w:rsidRPr="00192E00">
                <w:rPr>
                  <w:rFonts w:ascii="Times New Roman" w:hAnsi="Times New Roman" w:cs="Times New Roman"/>
                  <w:color w:val="FF0000"/>
                  <w:rPrChange w:id="115" w:author="J REN" w:date="2016-11-11T20:43:00Z">
                    <w:rPr>
                      <w:rFonts w:ascii="Times New Roman" w:hAnsi="Times New Roman" w:cs="Times New Roman"/>
                    </w:rPr>
                  </w:rPrChange>
                </w:rPr>
                <w:t>intestinal lymphatic metastasis of ascending colon carcinoma MT</w:t>
              </w:r>
            </w:ins>
            <w:del w:id="116" w:author="J REN" w:date="2016-11-11T20:43:00Z">
              <w:r w:rsidRPr="00B91186" w:rsidDel="00192E00">
                <w:rPr>
                  <w:rFonts w:ascii="Times New Roman" w:hAnsi="Times New Roman" w:cs="Times New Roman"/>
                </w:rPr>
                <w:delText>intestinal lymphatic metastasis of ascending colon carcinoma</w:delText>
              </w:r>
            </w:del>
            <w:r w:rsidRPr="00B91186">
              <w:rPr>
                <w:rFonts w:ascii="Times New Roman" w:hAnsi="Times New Roman" w:cs="Times New Roman"/>
              </w:rPr>
              <w:t>; multiple metastasis in adjacent right peritoneum; multiple liver metastasis.</w:t>
            </w:r>
          </w:p>
          <w:p w:rsidR="00D87017" w:rsidRPr="00B91186" w:rsidRDefault="00D87017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Inferior lobe of right lung: possible small inflammatory nodules, please follow-up; chronic inflammation in bilateral lungs; calcifications of bilateral breast;</w:t>
            </w:r>
          </w:p>
          <w:p w:rsidR="00527CCB" w:rsidRPr="00B91186" w:rsidRDefault="00D87017" w:rsidP="009576D8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Upper segment of right lobe of the liver: benign lesions (possible hemangiomas); gall stones; fibroids.</w:t>
            </w:r>
          </w:p>
        </w:tc>
      </w:tr>
      <w:tr w:rsidR="00547DA9" w:rsidRPr="00B91186" w:rsidTr="00D754CB">
        <w:tc>
          <w:tcPr>
            <w:tcW w:w="11023" w:type="dxa"/>
            <w:gridSpan w:val="17"/>
            <w:tcBorders>
              <w:top w:val="single" w:sz="4" w:space="0" w:color="auto"/>
              <w:bottom w:val="single" w:sz="4" w:space="0" w:color="auto"/>
            </w:tcBorders>
          </w:tcPr>
          <w:p w:rsidR="00ED6369" w:rsidRPr="002F4746" w:rsidRDefault="00ED6369" w:rsidP="003E6839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Reported by: Zhang Yiqiu                              Reviewed by: Xiu Yan</w:t>
            </w:r>
          </w:p>
        </w:tc>
      </w:tr>
      <w:tr w:rsidR="00166095" w:rsidRPr="00B91186" w:rsidTr="00D754CB">
        <w:tc>
          <w:tcPr>
            <w:tcW w:w="11023" w:type="dxa"/>
            <w:gridSpan w:val="17"/>
            <w:tcBorders>
              <w:top w:val="single" w:sz="4" w:space="0" w:color="auto"/>
              <w:bottom w:val="single" w:sz="4" w:space="0" w:color="auto"/>
            </w:tcBorders>
          </w:tcPr>
          <w:p w:rsidR="00166095" w:rsidRPr="00B91186" w:rsidRDefault="00166095" w:rsidP="00166095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166095" w:rsidRPr="00B91186" w:rsidTr="00D754CB">
        <w:tc>
          <w:tcPr>
            <w:tcW w:w="11023" w:type="dxa"/>
            <w:gridSpan w:val="17"/>
            <w:tcBorders>
              <w:top w:val="single" w:sz="4" w:space="0" w:color="auto"/>
              <w:bottom w:val="single" w:sz="4" w:space="0" w:color="auto"/>
            </w:tcBorders>
          </w:tcPr>
          <w:p w:rsidR="00166095" w:rsidRPr="00B91186" w:rsidRDefault="00166095" w:rsidP="00166095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166095" w:rsidRPr="00B91186" w:rsidRDefault="00166095" w:rsidP="00166095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166095" w:rsidRPr="00B91186" w:rsidRDefault="00166095" w:rsidP="00166095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166095" w:rsidRPr="00B91186" w:rsidRDefault="00166095" w:rsidP="00166095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0F1AF8" w:rsidRPr="00B91186" w:rsidRDefault="00166095" w:rsidP="00482274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 w:rsidR="000F1AF8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 w:rsidR="000F1AF8">
              <w:rPr>
                <w:rFonts w:ascii="Times New Roman" w:hAnsi="Times New Roman" w:cs="Times New Roman"/>
              </w:rPr>
              <w:t xml:space="preserve"> </w:t>
            </w:r>
            <w:r w:rsidR="000F1AF8" w:rsidRPr="000F1AF8">
              <w:rPr>
                <w:rFonts w:ascii="Times New Roman" w:hAnsi="Times New Roman" w:cs="Times New Roman"/>
              </w:rPr>
              <w:t>Tel: 640419903356 / 3357</w:t>
            </w:r>
          </w:p>
        </w:tc>
      </w:tr>
    </w:tbl>
    <w:p w:rsidR="009576D8" w:rsidRDefault="009576D8">
      <w:pPr>
        <w:widowControl/>
        <w:jc w:val="left"/>
        <w:rPr>
          <w:rFonts w:ascii="Times New Roman" w:hAnsi="Times New Roman" w:cs="Times New Roman"/>
        </w:rPr>
      </w:pPr>
    </w:p>
    <w:p w:rsidR="009576D8" w:rsidRDefault="009576D8">
      <w:pPr>
        <w:widowControl/>
        <w:jc w:val="left"/>
        <w:rPr>
          <w:rFonts w:ascii="Times New Roman" w:hAnsi="Times New Roman" w:cs="Times New Roman"/>
        </w:rPr>
      </w:pPr>
    </w:p>
    <w:p w:rsidR="00120C26" w:rsidRDefault="00120C26">
      <w:pPr>
        <w:widowControl/>
        <w:jc w:val="left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E92A27" w:rsidTr="00E92A27">
        <w:tc>
          <w:tcPr>
            <w:tcW w:w="10682" w:type="dxa"/>
          </w:tcPr>
          <w:p w:rsidR="00E92A27" w:rsidRDefault="002A7D0F" w:rsidP="00954FB9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 w:rsidR="00E06E26">
              <w:rPr>
                <w:rFonts w:ascii="Times New Roman" w:hAnsi="Times New Roman" w:cs="Times New Roman"/>
              </w:rPr>
              <w:t xml:space="preserve"> </w:t>
            </w:r>
            <w:r w:rsidR="00E06E26"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1C23F1" w:rsidRDefault="001C23F1" w:rsidP="00954FB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E92A27" w:rsidTr="00E92A27">
        <w:tc>
          <w:tcPr>
            <w:tcW w:w="10682" w:type="dxa"/>
          </w:tcPr>
          <w:p w:rsidR="00E92A27" w:rsidRDefault="00F40E86" w:rsidP="00F40E86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F40E86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5984875" cy="6377305"/>
                  <wp:effectExtent l="0" t="0" r="0" b="0"/>
                  <wp:docPr id="1" name="图片 1" descr="C:\Users\maoma\AppData\Local\Temp\WeChat Files\EF0B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aoma\AppData\Local\Temp\WeChat Files\EF0B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4875" cy="6377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86" w:rsidTr="00E92A27">
        <w:tc>
          <w:tcPr>
            <w:tcW w:w="10682" w:type="dxa"/>
          </w:tcPr>
          <w:p w:rsidR="00F40E86" w:rsidRPr="00B91186" w:rsidRDefault="00F40E86" w:rsidP="00F40E8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F40E86" w:rsidTr="00E92A27">
        <w:tc>
          <w:tcPr>
            <w:tcW w:w="10682" w:type="dxa"/>
          </w:tcPr>
          <w:p w:rsidR="00F40E86" w:rsidRPr="00B91186" w:rsidRDefault="00F40E86" w:rsidP="00F40E86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F40E86" w:rsidRDefault="00F40E86" w:rsidP="00F40E8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 w:rsidR="00676341">
              <w:rPr>
                <w:rFonts w:ascii="Times New Roman" w:hAnsi="Times New Roman" w:cs="Times New Roman"/>
              </w:rPr>
              <w:t xml:space="preserve"> </w:t>
            </w:r>
          </w:p>
          <w:p w:rsidR="00676341" w:rsidRPr="00B91186" w:rsidRDefault="00676341" w:rsidP="00F40E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F40E86" w:rsidRPr="00B91186" w:rsidRDefault="00F40E86" w:rsidP="00F40E8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F40E86" w:rsidRPr="00B91186" w:rsidRDefault="00F40E86" w:rsidP="00F40E8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F40E86" w:rsidRDefault="00F40E86" w:rsidP="00F40E8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F40E86" w:rsidRDefault="00F40E86" w:rsidP="00F40E86">
            <w:pPr>
              <w:rPr>
                <w:rFonts w:ascii="Times New Roman" w:hAnsi="Times New Roman" w:cs="Times New Roman"/>
              </w:rPr>
            </w:pPr>
          </w:p>
          <w:p w:rsidR="003E5439" w:rsidRPr="00B91186" w:rsidRDefault="003E5439" w:rsidP="00F40E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E92A27" w:rsidRDefault="00E92A27">
      <w:pPr>
        <w:widowControl/>
        <w:jc w:val="left"/>
        <w:rPr>
          <w:rFonts w:ascii="Times New Roman" w:hAnsi="Times New Roman" w:cs="Times New Roman"/>
        </w:rPr>
      </w:pPr>
    </w:p>
    <w:p w:rsidR="00E92A27" w:rsidRDefault="00E92A27">
      <w:pPr>
        <w:widowControl/>
        <w:jc w:val="left"/>
        <w:rPr>
          <w:rFonts w:ascii="Times New Roman" w:hAnsi="Times New Roman" w:cs="Times New Roman"/>
        </w:rPr>
      </w:pPr>
    </w:p>
    <w:p w:rsidR="00B14FCD" w:rsidRDefault="00B14FCD">
      <w:pPr>
        <w:widowControl/>
        <w:jc w:val="left"/>
        <w:rPr>
          <w:rFonts w:ascii="Times New Roman" w:hAnsi="Times New Roman" w:cs="Times New Roman"/>
        </w:rPr>
      </w:pPr>
    </w:p>
    <w:p w:rsidR="00B14FCD" w:rsidRDefault="00B14FCD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14FCD" w:rsidTr="00676A47">
        <w:tc>
          <w:tcPr>
            <w:tcW w:w="10682" w:type="dxa"/>
          </w:tcPr>
          <w:p w:rsidR="00B14FCD" w:rsidRDefault="00B14FCD" w:rsidP="00676A47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B14FCD" w:rsidRDefault="00B14FCD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B14FCD" w:rsidTr="00676A47">
        <w:tc>
          <w:tcPr>
            <w:tcW w:w="10682" w:type="dxa"/>
          </w:tcPr>
          <w:p w:rsidR="00B14FCD" w:rsidRDefault="00B14FCD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B14FCD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6163310" cy="6471920"/>
                  <wp:effectExtent l="0" t="0" r="0" b="0"/>
                  <wp:docPr id="3" name="图片 3" descr="C:\Users\maoma\AppData\Local\Temp\WeChat Files\22C5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aoma\AppData\Local\Temp\WeChat Files\22C5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3310" cy="647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4FCD" w:rsidTr="00676A47">
        <w:tc>
          <w:tcPr>
            <w:tcW w:w="10682" w:type="dxa"/>
          </w:tcPr>
          <w:p w:rsidR="00B14FCD" w:rsidRPr="00B91186" w:rsidRDefault="00B14FCD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B14FCD" w:rsidTr="00676A47">
        <w:tc>
          <w:tcPr>
            <w:tcW w:w="10682" w:type="dxa"/>
          </w:tcPr>
          <w:p w:rsidR="00B14FCD" w:rsidRPr="00B91186" w:rsidRDefault="00B14FCD" w:rsidP="00676A47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B14FCD" w:rsidRDefault="00B14FCD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B14FCD" w:rsidRPr="00B91186" w:rsidRDefault="00B14FCD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B14FCD" w:rsidRPr="00B91186" w:rsidRDefault="00B14FCD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B14FCD" w:rsidRPr="00B91186" w:rsidRDefault="00B14FCD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B14FCD" w:rsidRDefault="00B14FCD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B14FCD" w:rsidRDefault="00B14FCD" w:rsidP="00676A47">
            <w:pPr>
              <w:rPr>
                <w:rFonts w:ascii="Times New Roman" w:hAnsi="Times New Roman" w:cs="Times New Roman"/>
              </w:rPr>
            </w:pPr>
          </w:p>
          <w:p w:rsidR="00B14FCD" w:rsidRPr="00B91186" w:rsidRDefault="00B14FCD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E92A27" w:rsidRPr="00B14FCD" w:rsidRDefault="00E92A27">
      <w:pPr>
        <w:widowControl/>
        <w:jc w:val="left"/>
        <w:rPr>
          <w:rFonts w:ascii="Times New Roman" w:hAnsi="Times New Roman" w:cs="Times New Roman"/>
        </w:rPr>
      </w:pPr>
    </w:p>
    <w:p w:rsidR="00486157" w:rsidRDefault="00486157">
      <w:pPr>
        <w:widowControl/>
        <w:jc w:val="left"/>
        <w:rPr>
          <w:rFonts w:ascii="Times New Roman" w:hAnsi="Times New Roman" w:cs="Times New Roman"/>
        </w:rPr>
      </w:pPr>
    </w:p>
    <w:p w:rsidR="00486157" w:rsidRDefault="00486157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86157" w:rsidTr="00676A47">
        <w:tc>
          <w:tcPr>
            <w:tcW w:w="10682" w:type="dxa"/>
          </w:tcPr>
          <w:p w:rsidR="00486157" w:rsidRDefault="00486157" w:rsidP="00676A47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486157" w:rsidRDefault="00486157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486157" w:rsidTr="00676A47">
        <w:tc>
          <w:tcPr>
            <w:tcW w:w="10682" w:type="dxa"/>
          </w:tcPr>
          <w:p w:rsidR="00486157" w:rsidRDefault="0013158E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13158E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6222365" cy="6424295"/>
                  <wp:effectExtent l="0" t="0" r="0" b="0"/>
                  <wp:docPr id="5" name="图片 5" descr="C:\Users\maoma\AppData\Local\Temp\WeChat Files\AB50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aoma\AppData\Local\Temp\WeChat Files\AB50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22365" cy="6424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6157" w:rsidTr="00676A47">
        <w:tc>
          <w:tcPr>
            <w:tcW w:w="10682" w:type="dxa"/>
          </w:tcPr>
          <w:p w:rsidR="00486157" w:rsidRPr="00B91186" w:rsidRDefault="0048615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486157" w:rsidTr="00676A47">
        <w:tc>
          <w:tcPr>
            <w:tcW w:w="10682" w:type="dxa"/>
          </w:tcPr>
          <w:p w:rsidR="00486157" w:rsidRPr="00B91186" w:rsidRDefault="00486157" w:rsidP="00676A47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486157" w:rsidRDefault="0048615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486157" w:rsidRPr="00B91186" w:rsidRDefault="00486157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486157" w:rsidRPr="00B91186" w:rsidRDefault="0048615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486157" w:rsidRPr="00B91186" w:rsidRDefault="0048615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486157" w:rsidRDefault="0048615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486157" w:rsidRDefault="00486157" w:rsidP="00676A47">
            <w:pPr>
              <w:rPr>
                <w:rFonts w:ascii="Times New Roman" w:hAnsi="Times New Roman" w:cs="Times New Roman"/>
              </w:rPr>
            </w:pPr>
          </w:p>
          <w:p w:rsidR="00486157" w:rsidRPr="00B91186" w:rsidRDefault="00486157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486157" w:rsidRPr="00486157" w:rsidRDefault="00486157">
      <w:pPr>
        <w:widowControl/>
        <w:jc w:val="left"/>
        <w:rPr>
          <w:rFonts w:ascii="Times New Roman" w:hAnsi="Times New Roman" w:cs="Times New Roman"/>
        </w:rPr>
      </w:pPr>
    </w:p>
    <w:p w:rsidR="00486157" w:rsidRDefault="00486157">
      <w:pPr>
        <w:widowControl/>
        <w:jc w:val="left"/>
        <w:rPr>
          <w:rFonts w:ascii="Times New Roman" w:hAnsi="Times New Roman" w:cs="Times New Roman"/>
        </w:rPr>
      </w:pPr>
    </w:p>
    <w:p w:rsidR="00666FC0" w:rsidRDefault="00666FC0">
      <w:pPr>
        <w:widowControl/>
        <w:jc w:val="left"/>
        <w:rPr>
          <w:rFonts w:ascii="Times New Roman" w:hAnsi="Times New Roman" w:cs="Times New Roman"/>
        </w:rPr>
      </w:pPr>
    </w:p>
    <w:p w:rsidR="00666FC0" w:rsidRDefault="00666FC0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666FC0" w:rsidTr="00676A47">
        <w:tc>
          <w:tcPr>
            <w:tcW w:w="10682" w:type="dxa"/>
          </w:tcPr>
          <w:p w:rsidR="00666FC0" w:rsidRDefault="00666FC0" w:rsidP="00676A47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666FC0" w:rsidRDefault="00666FC0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666FC0" w:rsidTr="00676A47">
        <w:tc>
          <w:tcPr>
            <w:tcW w:w="10682" w:type="dxa"/>
          </w:tcPr>
          <w:p w:rsidR="00666FC0" w:rsidRDefault="00285597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285597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6269990" cy="6543040"/>
                  <wp:effectExtent l="0" t="0" r="0" b="0"/>
                  <wp:docPr id="7" name="图片 7" descr="C:\Users\maoma\AppData\Local\Temp\WeChat Files\2FC4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oma\AppData\Local\Temp\WeChat Files\2FC4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69990" cy="654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FC0" w:rsidTr="00676A47">
        <w:tc>
          <w:tcPr>
            <w:tcW w:w="10682" w:type="dxa"/>
          </w:tcPr>
          <w:p w:rsidR="00666FC0" w:rsidRPr="00B91186" w:rsidRDefault="00666FC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666FC0" w:rsidTr="00676A47">
        <w:tc>
          <w:tcPr>
            <w:tcW w:w="10682" w:type="dxa"/>
          </w:tcPr>
          <w:p w:rsidR="00666FC0" w:rsidRPr="00B91186" w:rsidRDefault="00666FC0" w:rsidP="00676A47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666FC0" w:rsidRDefault="00666FC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666FC0" w:rsidRPr="00B91186" w:rsidRDefault="00666FC0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666FC0" w:rsidRPr="00B91186" w:rsidRDefault="00666FC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666FC0" w:rsidRPr="00B91186" w:rsidRDefault="00666FC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666FC0" w:rsidRDefault="00666FC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666FC0" w:rsidRDefault="00666FC0" w:rsidP="00676A47">
            <w:pPr>
              <w:rPr>
                <w:rFonts w:ascii="Times New Roman" w:hAnsi="Times New Roman" w:cs="Times New Roman"/>
              </w:rPr>
            </w:pPr>
          </w:p>
          <w:p w:rsidR="00666FC0" w:rsidRPr="00B91186" w:rsidRDefault="00666FC0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666FC0" w:rsidRDefault="00666FC0">
      <w:pPr>
        <w:widowControl/>
        <w:jc w:val="left"/>
        <w:rPr>
          <w:rFonts w:ascii="Times New Roman" w:hAnsi="Times New Roman" w:cs="Times New Roman"/>
        </w:rPr>
      </w:pPr>
    </w:p>
    <w:p w:rsidR="000F7AA5" w:rsidRDefault="000F7AA5">
      <w:pPr>
        <w:widowControl/>
        <w:jc w:val="left"/>
        <w:rPr>
          <w:rFonts w:ascii="Times New Roman" w:hAnsi="Times New Roman" w:cs="Times New Roman"/>
        </w:rPr>
      </w:pPr>
    </w:p>
    <w:p w:rsidR="000F7AA5" w:rsidRDefault="000F7AA5">
      <w:pPr>
        <w:widowControl/>
        <w:jc w:val="left"/>
        <w:rPr>
          <w:rFonts w:ascii="Times New Roman" w:hAnsi="Times New Roman" w:cs="Times New Roman"/>
        </w:rPr>
      </w:pPr>
    </w:p>
    <w:p w:rsidR="000F7AA5" w:rsidRDefault="000F7AA5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0F7AA5" w:rsidTr="00676A47">
        <w:tc>
          <w:tcPr>
            <w:tcW w:w="10682" w:type="dxa"/>
          </w:tcPr>
          <w:p w:rsidR="000F7AA5" w:rsidRDefault="000F7AA5" w:rsidP="00676A47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0F7AA5" w:rsidRDefault="000F7AA5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0F7AA5" w:rsidTr="00676A47">
        <w:tc>
          <w:tcPr>
            <w:tcW w:w="10682" w:type="dxa"/>
          </w:tcPr>
          <w:p w:rsidR="000F7AA5" w:rsidRDefault="00B82E2B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B82E2B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6210935" cy="6460490"/>
                  <wp:effectExtent l="0" t="0" r="0" b="0"/>
                  <wp:docPr id="9" name="图片 9" descr="C:\Users\maoma\AppData\Local\Temp\WeChat Files\A70A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aoma\AppData\Local\Temp\WeChat Files\A70A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0935" cy="6460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7AA5" w:rsidTr="00676A47">
        <w:tc>
          <w:tcPr>
            <w:tcW w:w="10682" w:type="dxa"/>
          </w:tcPr>
          <w:p w:rsidR="000F7AA5" w:rsidRPr="00B91186" w:rsidRDefault="000F7A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0F7AA5" w:rsidTr="00676A47">
        <w:tc>
          <w:tcPr>
            <w:tcW w:w="10682" w:type="dxa"/>
          </w:tcPr>
          <w:p w:rsidR="000F7AA5" w:rsidRPr="00B91186" w:rsidRDefault="000F7AA5" w:rsidP="00676A47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0F7AA5" w:rsidRDefault="000F7A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0F7AA5" w:rsidRPr="00B91186" w:rsidRDefault="000F7AA5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0F7AA5" w:rsidRPr="00B91186" w:rsidRDefault="000F7A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0F7AA5" w:rsidRPr="00B91186" w:rsidRDefault="000F7A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0F7AA5" w:rsidRDefault="000F7A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0F7AA5" w:rsidRDefault="000F7AA5" w:rsidP="00676A47">
            <w:pPr>
              <w:rPr>
                <w:rFonts w:ascii="Times New Roman" w:hAnsi="Times New Roman" w:cs="Times New Roman"/>
              </w:rPr>
            </w:pPr>
          </w:p>
          <w:p w:rsidR="000F7AA5" w:rsidRPr="00B91186" w:rsidRDefault="000F7AA5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0F7AA5" w:rsidRPr="000F7AA5" w:rsidRDefault="000F7AA5">
      <w:pPr>
        <w:widowControl/>
        <w:jc w:val="left"/>
        <w:rPr>
          <w:rFonts w:ascii="Times New Roman" w:hAnsi="Times New Roman" w:cs="Times New Roman"/>
        </w:rPr>
      </w:pPr>
    </w:p>
    <w:p w:rsidR="004D20BC" w:rsidRDefault="004D20BC">
      <w:pPr>
        <w:widowControl/>
        <w:jc w:val="left"/>
        <w:rPr>
          <w:rFonts w:ascii="Times New Roman" w:hAnsi="Times New Roman" w:cs="Times New Roman"/>
        </w:rPr>
      </w:pPr>
    </w:p>
    <w:p w:rsidR="004D20BC" w:rsidRDefault="004D20BC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D20BC" w:rsidTr="00676A47">
        <w:tc>
          <w:tcPr>
            <w:tcW w:w="10682" w:type="dxa"/>
          </w:tcPr>
          <w:p w:rsidR="004D20BC" w:rsidRDefault="004D20BC" w:rsidP="00676A47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4D20BC" w:rsidRDefault="004D20BC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4D20BC" w:rsidTr="00676A47">
        <w:tc>
          <w:tcPr>
            <w:tcW w:w="10682" w:type="dxa"/>
          </w:tcPr>
          <w:p w:rsidR="004D20BC" w:rsidRDefault="00B955CD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B955CD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6198870" cy="6424295"/>
                  <wp:effectExtent l="0" t="0" r="0" b="0"/>
                  <wp:docPr id="11" name="图片 11" descr="C:\Users\maoma\AppData\Local\Temp\WeChat Files\295B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maoma\AppData\Local\Temp\WeChat Files\295B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8870" cy="6424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20BC" w:rsidTr="00676A47">
        <w:tc>
          <w:tcPr>
            <w:tcW w:w="10682" w:type="dxa"/>
          </w:tcPr>
          <w:p w:rsidR="004D20BC" w:rsidRPr="00B91186" w:rsidRDefault="004D20BC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4D20BC" w:rsidTr="00676A47">
        <w:tc>
          <w:tcPr>
            <w:tcW w:w="10682" w:type="dxa"/>
          </w:tcPr>
          <w:p w:rsidR="004D20BC" w:rsidRPr="00B91186" w:rsidRDefault="004D20BC" w:rsidP="00676A47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4D20BC" w:rsidRDefault="004D20BC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4D20BC" w:rsidRPr="00B91186" w:rsidRDefault="004D20BC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4D20BC" w:rsidRPr="00B91186" w:rsidRDefault="004D20BC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4D20BC" w:rsidRPr="00B91186" w:rsidRDefault="004D20BC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4D20BC" w:rsidRDefault="004D20BC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4D20BC" w:rsidRDefault="004D20BC" w:rsidP="00676A47">
            <w:pPr>
              <w:rPr>
                <w:rFonts w:ascii="Times New Roman" w:hAnsi="Times New Roman" w:cs="Times New Roman"/>
              </w:rPr>
            </w:pPr>
          </w:p>
          <w:p w:rsidR="004D20BC" w:rsidRPr="00B91186" w:rsidRDefault="004D20BC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0F7AA5" w:rsidRPr="004D20BC" w:rsidRDefault="000F7AA5">
      <w:pPr>
        <w:widowControl/>
        <w:jc w:val="left"/>
        <w:rPr>
          <w:rFonts w:ascii="Times New Roman" w:hAnsi="Times New Roman" w:cs="Times New Roman"/>
        </w:rPr>
      </w:pPr>
    </w:p>
    <w:p w:rsidR="004D20BC" w:rsidRDefault="004D20BC">
      <w:pPr>
        <w:widowControl/>
        <w:jc w:val="left"/>
        <w:rPr>
          <w:rFonts w:ascii="Times New Roman" w:hAnsi="Times New Roman" w:cs="Times New Roman"/>
        </w:rPr>
      </w:pPr>
    </w:p>
    <w:p w:rsidR="001721F2" w:rsidRDefault="001721F2">
      <w:pPr>
        <w:widowControl/>
        <w:jc w:val="left"/>
        <w:rPr>
          <w:rFonts w:ascii="Times New Roman" w:hAnsi="Times New Roman" w:cs="Times New Roman"/>
        </w:rPr>
      </w:pPr>
    </w:p>
    <w:p w:rsidR="001721F2" w:rsidRDefault="001721F2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1721F2" w:rsidTr="00676A47">
        <w:tc>
          <w:tcPr>
            <w:tcW w:w="10682" w:type="dxa"/>
          </w:tcPr>
          <w:p w:rsidR="001721F2" w:rsidRDefault="001721F2" w:rsidP="00676A47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1721F2" w:rsidRDefault="001721F2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1721F2" w:rsidTr="00676A47">
        <w:tc>
          <w:tcPr>
            <w:tcW w:w="10682" w:type="dxa"/>
          </w:tcPr>
          <w:p w:rsidR="001721F2" w:rsidRDefault="001721F2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1721F2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6115685" cy="6424295"/>
                  <wp:effectExtent l="0" t="0" r="0" b="0"/>
                  <wp:docPr id="14" name="图片 14" descr="C:\Users\maoma\AppData\Local\Temp\WeChat Files\filehelper_1478851286483_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maoma\AppData\Local\Temp\WeChat Files\filehelper_1478851286483_7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685" cy="6424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1F2" w:rsidTr="00676A47">
        <w:tc>
          <w:tcPr>
            <w:tcW w:w="10682" w:type="dxa"/>
          </w:tcPr>
          <w:p w:rsidR="001721F2" w:rsidRPr="00B91186" w:rsidRDefault="001721F2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1721F2" w:rsidTr="00676A47">
        <w:tc>
          <w:tcPr>
            <w:tcW w:w="10682" w:type="dxa"/>
          </w:tcPr>
          <w:p w:rsidR="001721F2" w:rsidRPr="00B91186" w:rsidRDefault="001721F2" w:rsidP="00676A47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1721F2" w:rsidRDefault="001721F2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1721F2" w:rsidRPr="00B91186" w:rsidRDefault="001721F2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1721F2" w:rsidRPr="00B91186" w:rsidRDefault="001721F2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1721F2" w:rsidRPr="00B91186" w:rsidRDefault="001721F2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1721F2" w:rsidRDefault="001721F2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1721F2" w:rsidRDefault="001721F2" w:rsidP="00676A47">
            <w:pPr>
              <w:rPr>
                <w:rFonts w:ascii="Times New Roman" w:hAnsi="Times New Roman" w:cs="Times New Roman"/>
              </w:rPr>
            </w:pPr>
          </w:p>
          <w:p w:rsidR="001721F2" w:rsidRPr="00B91186" w:rsidRDefault="001721F2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1721F2" w:rsidRPr="001721F2" w:rsidRDefault="001721F2">
      <w:pPr>
        <w:widowControl/>
        <w:jc w:val="left"/>
        <w:rPr>
          <w:rFonts w:ascii="Times New Roman" w:hAnsi="Times New Roman" w:cs="Times New Roman"/>
        </w:rPr>
      </w:pPr>
    </w:p>
    <w:p w:rsidR="001721F2" w:rsidRDefault="001721F2">
      <w:pPr>
        <w:widowControl/>
        <w:jc w:val="left"/>
        <w:rPr>
          <w:rFonts w:ascii="Times New Roman" w:hAnsi="Times New Roman" w:cs="Times New Roman"/>
        </w:rPr>
      </w:pPr>
    </w:p>
    <w:p w:rsidR="00570938" w:rsidRDefault="00570938">
      <w:pPr>
        <w:widowControl/>
        <w:jc w:val="left"/>
        <w:rPr>
          <w:rFonts w:ascii="Times New Roman" w:hAnsi="Times New Roman" w:cs="Times New Roman"/>
        </w:rPr>
      </w:pPr>
    </w:p>
    <w:p w:rsidR="00570938" w:rsidRDefault="00570938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570938" w:rsidTr="00676A47">
        <w:tc>
          <w:tcPr>
            <w:tcW w:w="10682" w:type="dxa"/>
          </w:tcPr>
          <w:p w:rsidR="00570938" w:rsidRDefault="00570938" w:rsidP="00676A47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570938" w:rsidRDefault="00570938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570938" w:rsidTr="00676A47">
        <w:tc>
          <w:tcPr>
            <w:tcW w:w="10682" w:type="dxa"/>
          </w:tcPr>
          <w:p w:rsidR="00570938" w:rsidRDefault="00F9366C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F9366C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6186805" cy="6483985"/>
                  <wp:effectExtent l="0" t="0" r="0" b="0"/>
                  <wp:docPr id="16" name="图片 16" descr="C:\Users\maoma\AppData\Local\Temp\WeChat Files\36C8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maoma\AppData\Local\Temp\WeChat Files\36C8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6805" cy="6483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938" w:rsidTr="00676A47">
        <w:tc>
          <w:tcPr>
            <w:tcW w:w="10682" w:type="dxa"/>
          </w:tcPr>
          <w:p w:rsidR="00570938" w:rsidRPr="00B91186" w:rsidRDefault="00570938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570938" w:rsidTr="00676A47">
        <w:tc>
          <w:tcPr>
            <w:tcW w:w="10682" w:type="dxa"/>
          </w:tcPr>
          <w:p w:rsidR="00570938" w:rsidRPr="00B91186" w:rsidRDefault="00570938" w:rsidP="00676A47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570938" w:rsidRDefault="00570938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570938" w:rsidRPr="00B91186" w:rsidRDefault="00570938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570938" w:rsidRPr="00B91186" w:rsidRDefault="00570938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570938" w:rsidRPr="00B91186" w:rsidRDefault="00570938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570938" w:rsidRDefault="00570938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570938" w:rsidRDefault="00570938" w:rsidP="00676A47">
            <w:pPr>
              <w:rPr>
                <w:rFonts w:ascii="Times New Roman" w:hAnsi="Times New Roman" w:cs="Times New Roman"/>
              </w:rPr>
            </w:pPr>
          </w:p>
          <w:p w:rsidR="00570938" w:rsidRPr="00B91186" w:rsidRDefault="00570938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570938" w:rsidRPr="00570938" w:rsidRDefault="00570938">
      <w:pPr>
        <w:widowControl/>
        <w:jc w:val="left"/>
        <w:rPr>
          <w:rFonts w:ascii="Times New Roman" w:hAnsi="Times New Roman" w:cs="Times New Roman"/>
        </w:rPr>
      </w:pPr>
    </w:p>
    <w:p w:rsidR="0035107A" w:rsidRDefault="0035107A">
      <w:pPr>
        <w:widowControl/>
        <w:jc w:val="left"/>
        <w:rPr>
          <w:rFonts w:ascii="Times New Roman" w:hAnsi="Times New Roman" w:cs="Times New Roman"/>
        </w:rPr>
      </w:pPr>
    </w:p>
    <w:p w:rsidR="0035107A" w:rsidRDefault="0035107A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35107A" w:rsidTr="00676A47">
        <w:tc>
          <w:tcPr>
            <w:tcW w:w="10682" w:type="dxa"/>
          </w:tcPr>
          <w:p w:rsidR="0035107A" w:rsidRDefault="0035107A" w:rsidP="00676A47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35107A" w:rsidRDefault="0035107A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35107A" w:rsidTr="00676A47">
        <w:tc>
          <w:tcPr>
            <w:tcW w:w="10682" w:type="dxa"/>
          </w:tcPr>
          <w:p w:rsidR="0035107A" w:rsidRDefault="00121AC7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121AC7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6210935" cy="6471920"/>
                  <wp:effectExtent l="0" t="0" r="0" b="0"/>
                  <wp:docPr id="18" name="图片 18" descr="C:\Users\maoma\AppData\Local\Temp\WeChat Files\A023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maoma\AppData\Local\Temp\WeChat Files\A023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0935" cy="647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107A" w:rsidTr="00676A47">
        <w:tc>
          <w:tcPr>
            <w:tcW w:w="10682" w:type="dxa"/>
          </w:tcPr>
          <w:p w:rsidR="0035107A" w:rsidRPr="00B91186" w:rsidRDefault="0035107A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35107A" w:rsidTr="00676A47">
        <w:tc>
          <w:tcPr>
            <w:tcW w:w="10682" w:type="dxa"/>
          </w:tcPr>
          <w:p w:rsidR="0035107A" w:rsidRPr="00B91186" w:rsidRDefault="0035107A" w:rsidP="00676A47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35107A" w:rsidRDefault="0035107A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35107A" w:rsidRPr="00B91186" w:rsidRDefault="0035107A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35107A" w:rsidRPr="00B91186" w:rsidRDefault="0035107A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35107A" w:rsidRPr="00B91186" w:rsidRDefault="0035107A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35107A" w:rsidRDefault="0035107A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35107A" w:rsidRDefault="0035107A" w:rsidP="00676A47">
            <w:pPr>
              <w:rPr>
                <w:rFonts w:ascii="Times New Roman" w:hAnsi="Times New Roman" w:cs="Times New Roman"/>
              </w:rPr>
            </w:pPr>
          </w:p>
          <w:p w:rsidR="0035107A" w:rsidRPr="00B91186" w:rsidRDefault="0035107A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570938" w:rsidRPr="0035107A" w:rsidRDefault="00570938">
      <w:pPr>
        <w:widowControl/>
        <w:jc w:val="left"/>
        <w:rPr>
          <w:rFonts w:ascii="Times New Roman" w:hAnsi="Times New Roman" w:cs="Times New Roman"/>
        </w:rPr>
      </w:pPr>
    </w:p>
    <w:p w:rsidR="0035107A" w:rsidRDefault="0035107A">
      <w:pPr>
        <w:widowControl/>
        <w:jc w:val="left"/>
        <w:rPr>
          <w:rFonts w:ascii="Times New Roman" w:hAnsi="Times New Roman" w:cs="Times New Roman"/>
        </w:rPr>
      </w:pPr>
    </w:p>
    <w:p w:rsidR="00DF4EA7" w:rsidRDefault="00DF4EA7">
      <w:pPr>
        <w:widowControl/>
        <w:jc w:val="left"/>
        <w:rPr>
          <w:rFonts w:ascii="Times New Roman" w:hAnsi="Times New Roman" w:cs="Times New Roman"/>
        </w:rPr>
      </w:pPr>
    </w:p>
    <w:p w:rsidR="00DF4EA7" w:rsidRDefault="00DF4EA7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DF4EA7" w:rsidTr="00676A47">
        <w:tc>
          <w:tcPr>
            <w:tcW w:w="10682" w:type="dxa"/>
          </w:tcPr>
          <w:p w:rsidR="00DF4EA7" w:rsidRDefault="00DF4EA7" w:rsidP="00676A47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DF4EA7" w:rsidRDefault="00DF4EA7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DF4EA7" w:rsidTr="00676A47">
        <w:tc>
          <w:tcPr>
            <w:tcW w:w="10682" w:type="dxa"/>
          </w:tcPr>
          <w:p w:rsidR="00DF4EA7" w:rsidRDefault="004E20B5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4E20B5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6282055" cy="6496050"/>
                  <wp:effectExtent l="0" t="0" r="0" b="0"/>
                  <wp:docPr id="20" name="图片 20" descr="C:\Users\maoma\AppData\Local\Temp\WeChat Files\1AB4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maoma\AppData\Local\Temp\WeChat Files\1AB4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2055" cy="649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EA7" w:rsidTr="00676A47">
        <w:tc>
          <w:tcPr>
            <w:tcW w:w="10682" w:type="dxa"/>
          </w:tcPr>
          <w:p w:rsidR="00DF4EA7" w:rsidRPr="00B91186" w:rsidRDefault="00DF4EA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DF4EA7" w:rsidTr="00676A47">
        <w:tc>
          <w:tcPr>
            <w:tcW w:w="10682" w:type="dxa"/>
          </w:tcPr>
          <w:p w:rsidR="00DF4EA7" w:rsidRPr="00B91186" w:rsidRDefault="00DF4EA7" w:rsidP="00676A47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DF4EA7" w:rsidRDefault="00DF4EA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DF4EA7" w:rsidRPr="00B91186" w:rsidRDefault="00DF4EA7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DF4EA7" w:rsidRPr="00B91186" w:rsidRDefault="00DF4EA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DF4EA7" w:rsidRPr="00B91186" w:rsidRDefault="00DF4EA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DF4EA7" w:rsidRDefault="00DF4EA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DF4EA7" w:rsidRDefault="00DF4EA7" w:rsidP="00676A47">
            <w:pPr>
              <w:rPr>
                <w:rFonts w:ascii="Times New Roman" w:hAnsi="Times New Roman" w:cs="Times New Roman"/>
              </w:rPr>
            </w:pPr>
          </w:p>
          <w:p w:rsidR="00DF4EA7" w:rsidRPr="00B91186" w:rsidRDefault="00DF4EA7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35107A" w:rsidRPr="00DF4EA7" w:rsidRDefault="0035107A">
      <w:pPr>
        <w:widowControl/>
        <w:jc w:val="left"/>
        <w:rPr>
          <w:rFonts w:ascii="Times New Roman" w:hAnsi="Times New Roman" w:cs="Times New Roman"/>
        </w:rPr>
      </w:pPr>
    </w:p>
    <w:p w:rsidR="00DF4EA7" w:rsidRDefault="00DF4EA7">
      <w:pPr>
        <w:widowControl/>
        <w:jc w:val="left"/>
        <w:rPr>
          <w:rFonts w:ascii="Times New Roman" w:hAnsi="Times New Roman" w:cs="Times New Roman"/>
        </w:rPr>
      </w:pPr>
    </w:p>
    <w:p w:rsidR="003C5230" w:rsidRDefault="003C5230">
      <w:pPr>
        <w:widowControl/>
        <w:jc w:val="left"/>
        <w:rPr>
          <w:rFonts w:ascii="Times New Roman" w:hAnsi="Times New Roman" w:cs="Times New Roman"/>
        </w:rPr>
      </w:pPr>
    </w:p>
    <w:p w:rsidR="003C5230" w:rsidRDefault="003C5230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3C5230" w:rsidTr="00676A47">
        <w:tc>
          <w:tcPr>
            <w:tcW w:w="10682" w:type="dxa"/>
          </w:tcPr>
          <w:p w:rsidR="003C5230" w:rsidRDefault="003C5230" w:rsidP="00676A47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3C5230" w:rsidRDefault="003C5230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3C5230" w:rsidTr="00676A47">
        <w:tc>
          <w:tcPr>
            <w:tcW w:w="10682" w:type="dxa"/>
          </w:tcPr>
          <w:p w:rsidR="003C5230" w:rsidRDefault="0049154E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49154E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6341110" cy="6543040"/>
                  <wp:effectExtent l="0" t="0" r="0" b="0"/>
                  <wp:docPr id="22" name="图片 22" descr="C:\Users\maoma\AppData\Local\Temp\WeChat Files\799E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maoma\AppData\Local\Temp\WeChat Files\799E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41110" cy="654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230" w:rsidTr="00676A47">
        <w:tc>
          <w:tcPr>
            <w:tcW w:w="10682" w:type="dxa"/>
          </w:tcPr>
          <w:p w:rsidR="003C5230" w:rsidRPr="00B91186" w:rsidRDefault="003C523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3C5230" w:rsidTr="00676A47">
        <w:tc>
          <w:tcPr>
            <w:tcW w:w="10682" w:type="dxa"/>
          </w:tcPr>
          <w:p w:rsidR="003C5230" w:rsidRPr="00B91186" w:rsidRDefault="003C5230" w:rsidP="00676A47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3C5230" w:rsidRDefault="003C523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3C5230" w:rsidRPr="00B91186" w:rsidRDefault="003C5230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3C5230" w:rsidRPr="00B91186" w:rsidRDefault="003C523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3C5230" w:rsidRPr="00B91186" w:rsidRDefault="003C523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3C5230" w:rsidRDefault="003C523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3C5230" w:rsidRDefault="003C5230" w:rsidP="00676A47">
            <w:pPr>
              <w:rPr>
                <w:rFonts w:ascii="Times New Roman" w:hAnsi="Times New Roman" w:cs="Times New Roman"/>
              </w:rPr>
            </w:pPr>
          </w:p>
          <w:p w:rsidR="003C5230" w:rsidRPr="00B91186" w:rsidRDefault="003C5230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DF4EA7" w:rsidRPr="003C5230" w:rsidRDefault="00DF4EA7">
      <w:pPr>
        <w:widowControl/>
        <w:jc w:val="left"/>
        <w:rPr>
          <w:rFonts w:ascii="Times New Roman" w:hAnsi="Times New Roman" w:cs="Times New Roman"/>
        </w:rPr>
      </w:pPr>
    </w:p>
    <w:p w:rsidR="00E519A5" w:rsidRDefault="00E519A5">
      <w:pPr>
        <w:widowControl/>
        <w:jc w:val="left"/>
        <w:rPr>
          <w:rFonts w:ascii="Times New Roman" w:hAnsi="Times New Roman" w:cs="Times New Roman"/>
        </w:rPr>
      </w:pPr>
    </w:p>
    <w:p w:rsidR="000E52A5" w:rsidRDefault="000E52A5">
      <w:pPr>
        <w:widowControl/>
        <w:jc w:val="left"/>
        <w:rPr>
          <w:rFonts w:ascii="Times New Roman" w:hAnsi="Times New Roman" w:cs="Times New Roman"/>
        </w:rPr>
      </w:pPr>
    </w:p>
    <w:p w:rsidR="000E52A5" w:rsidRDefault="000E52A5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E52A5" w:rsidRDefault="000E52A5">
      <w:pPr>
        <w:widowControl/>
        <w:jc w:val="left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0E52A5" w:rsidTr="00676A47">
        <w:tc>
          <w:tcPr>
            <w:tcW w:w="10682" w:type="dxa"/>
          </w:tcPr>
          <w:p w:rsidR="000E52A5" w:rsidRDefault="000E52A5" w:rsidP="00676A47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0E52A5" w:rsidRDefault="000E52A5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0E52A5" w:rsidTr="00676A47">
        <w:tc>
          <w:tcPr>
            <w:tcW w:w="10682" w:type="dxa"/>
          </w:tcPr>
          <w:p w:rsidR="000E52A5" w:rsidRDefault="000E52A5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0E52A5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6282055" cy="6567170"/>
                  <wp:effectExtent l="0" t="0" r="0" b="0"/>
                  <wp:docPr id="24" name="图片 24" descr="C:\Users\maoma\AppData\Local\Temp\WeChat Files\F43F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maoma\AppData\Local\Temp\WeChat Files\F43F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2055" cy="656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2A5" w:rsidTr="00676A47">
        <w:tc>
          <w:tcPr>
            <w:tcW w:w="10682" w:type="dxa"/>
          </w:tcPr>
          <w:p w:rsidR="000E52A5" w:rsidRPr="00B91186" w:rsidRDefault="000E52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0E52A5" w:rsidTr="00676A47">
        <w:tc>
          <w:tcPr>
            <w:tcW w:w="10682" w:type="dxa"/>
          </w:tcPr>
          <w:p w:rsidR="000E52A5" w:rsidRPr="00B91186" w:rsidRDefault="000E52A5" w:rsidP="00676A47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0E52A5" w:rsidRDefault="000E52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0E52A5" w:rsidRPr="00B91186" w:rsidRDefault="000E52A5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0E52A5" w:rsidRPr="00B91186" w:rsidRDefault="000E52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0E52A5" w:rsidRPr="00B91186" w:rsidRDefault="000E52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0E52A5" w:rsidRDefault="000E52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0E52A5" w:rsidRDefault="000E52A5" w:rsidP="00676A47">
            <w:pPr>
              <w:rPr>
                <w:rFonts w:ascii="Times New Roman" w:hAnsi="Times New Roman" w:cs="Times New Roman"/>
              </w:rPr>
            </w:pPr>
          </w:p>
          <w:p w:rsidR="000E52A5" w:rsidRPr="00B91186" w:rsidRDefault="000E52A5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0E52A5" w:rsidRPr="000E52A5" w:rsidRDefault="000E52A5">
      <w:pPr>
        <w:widowControl/>
        <w:jc w:val="left"/>
        <w:rPr>
          <w:rFonts w:ascii="Times New Roman" w:hAnsi="Times New Roman" w:cs="Times New Roman"/>
        </w:rPr>
      </w:pPr>
    </w:p>
    <w:p w:rsidR="000E52A5" w:rsidRDefault="000E52A5">
      <w:pPr>
        <w:widowControl/>
        <w:jc w:val="left"/>
        <w:rPr>
          <w:rFonts w:ascii="Times New Roman" w:hAnsi="Times New Roman" w:cs="Times New Roman"/>
        </w:rPr>
      </w:pPr>
    </w:p>
    <w:p w:rsidR="0090631E" w:rsidRDefault="0090631E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0"/>
        <w:gridCol w:w="9602"/>
      </w:tblGrid>
      <w:tr w:rsidR="006561F0" w:rsidRPr="00B91186" w:rsidTr="00354B61">
        <w:tc>
          <w:tcPr>
            <w:tcW w:w="1080" w:type="dxa"/>
          </w:tcPr>
          <w:p w:rsidR="00FF761C" w:rsidRDefault="00393BCB">
            <w:pPr>
              <w:rPr>
                <w:rFonts w:ascii="Times New Roman" w:hAnsi="Times New Roman" w:cs="Times New Roman"/>
              </w:rPr>
            </w:pPr>
            <w:r w:rsidRPr="00393BCB">
              <w:rPr>
                <w:rFonts w:ascii="Times New Roman" w:hAnsi="Times New Roman" w:cs="Times New Roman"/>
              </w:rPr>
              <w:t xml:space="preserve">Stick </w:t>
            </w:r>
          </w:p>
          <w:p w:rsidR="006561F0" w:rsidRPr="00B91186" w:rsidRDefault="00393BCB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the</w:t>
            </w:r>
            <w:r w:rsidRPr="00393BCB">
              <w:rPr>
                <w:rFonts w:ascii="Times New Roman" w:hAnsi="Times New Roman" w:cs="Times New Roman"/>
              </w:rPr>
              <w:t xml:space="preserve"> diagnostic report here</w:t>
            </w:r>
          </w:p>
        </w:tc>
        <w:tc>
          <w:tcPr>
            <w:tcW w:w="9602" w:type="dxa"/>
          </w:tcPr>
          <w:p w:rsidR="00E3018F" w:rsidRPr="00E3018F" w:rsidRDefault="00E3018F" w:rsidP="00E3018F">
            <w:pPr>
              <w:rPr>
                <w:rFonts w:ascii="Times New Roman" w:hAnsi="Times New Roman" w:cs="Times New Roman"/>
              </w:rPr>
            </w:pPr>
            <w:r w:rsidRPr="00E3018F">
              <w:rPr>
                <w:rFonts w:ascii="Times New Roman" w:hAnsi="Times New Roman" w:cs="Times New Roman"/>
              </w:rPr>
              <w:t>Tips:</w:t>
            </w:r>
          </w:p>
          <w:p w:rsidR="00E3018F" w:rsidRPr="00E3018F" w:rsidRDefault="00E3018F" w:rsidP="00E3018F">
            <w:pPr>
              <w:rPr>
                <w:rFonts w:ascii="Times New Roman" w:hAnsi="Times New Roman" w:cs="Times New Roman"/>
              </w:rPr>
            </w:pPr>
            <w:r w:rsidRPr="00E3018F">
              <w:rPr>
                <w:rFonts w:ascii="Times New Roman" w:hAnsi="Times New Roman" w:cs="Times New Roman"/>
              </w:rPr>
              <w:t>Eight major advantages of PET-CT: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>21st century's most powerful anti-cancer equipment;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>One location for whole-body examination.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>High sensitivity of various types of tumors.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>High specificity to some tumors.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>Accuracy rate: up to 95%.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>The inspection process is non-invasive, pain-free.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>Low radiation, safe and reliable.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>Used as cancer treatment efficacy assessment.</w:t>
            </w:r>
          </w:p>
          <w:p w:rsidR="00E3018F" w:rsidRPr="00E3018F" w:rsidRDefault="00E3018F" w:rsidP="00C163B0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E3018F">
              <w:rPr>
                <w:rFonts w:ascii="Times New Roman" w:hAnsi="Times New Roman" w:cs="Times New Roman"/>
              </w:rPr>
              <w:t>What is a PET/CT?</w:t>
            </w:r>
          </w:p>
          <w:p w:rsidR="00E3018F" w:rsidRDefault="00E3018F" w:rsidP="00C163B0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E3018F">
              <w:rPr>
                <w:rFonts w:ascii="Times New Roman" w:hAnsi="Times New Roman" w:cs="Times New Roman"/>
              </w:rPr>
              <w:t>PET/CT is the latest medical imaging equipment with the advantages of both PET and CT.</w:t>
            </w:r>
            <w:r w:rsidR="009F2A87">
              <w:rPr>
                <w:rFonts w:ascii="Times New Roman" w:hAnsi="Times New Roman" w:cs="Times New Roman"/>
              </w:rPr>
              <w:t xml:space="preserve"> </w:t>
            </w:r>
            <w:r w:rsidRPr="00E3018F">
              <w:rPr>
                <w:rFonts w:ascii="Times New Roman" w:hAnsi="Times New Roman" w:cs="Times New Roman"/>
              </w:rPr>
              <w:t xml:space="preserve">This device is designed based on molecular imaging technology, combined with the functional and anatomical images, can locate minimal changes of the whole body, and is used for </w:t>
            </w:r>
            <w:r w:rsidRPr="00C163B0">
              <w:rPr>
                <w:rFonts w:ascii="Times New Roman" w:hAnsi="Times New Roman" w:cs="Times New Roman"/>
                <w:u w:color="FA5050"/>
              </w:rPr>
              <w:t>early</w:t>
            </w:r>
            <w:r w:rsidRPr="00E3018F">
              <w:rPr>
                <w:rFonts w:ascii="Times New Roman" w:hAnsi="Times New Roman" w:cs="Times New Roman"/>
              </w:rPr>
              <w:t xml:space="preserve"> location of cancer</w:t>
            </w:r>
            <w:r w:rsidR="00801BC0">
              <w:rPr>
                <w:rFonts w:ascii="Times New Roman" w:hAnsi="Times New Roman" w:cs="Times New Roman"/>
              </w:rPr>
              <w:t xml:space="preserve"> and heart and brain </w:t>
            </w:r>
            <w:r w:rsidR="00801BC0" w:rsidRPr="00C163B0">
              <w:rPr>
                <w:rFonts w:ascii="Times New Roman" w:hAnsi="Times New Roman" w:cs="Times New Roman"/>
                <w:u w:color="FA5050"/>
              </w:rPr>
              <w:t>functional</w:t>
            </w:r>
            <w:r w:rsidR="009F2A87">
              <w:rPr>
                <w:rFonts w:ascii="Times New Roman" w:hAnsi="Times New Roman" w:cs="Times New Roman"/>
              </w:rPr>
              <w:t xml:space="preserve"> changes, </w:t>
            </w:r>
            <w:r w:rsidRPr="00E3018F">
              <w:rPr>
                <w:rFonts w:ascii="Times New Roman" w:hAnsi="Times New Roman" w:cs="Times New Roman"/>
              </w:rPr>
              <w:t>as well as differential diagnosis.</w:t>
            </w:r>
            <w:r w:rsidR="009F2A87">
              <w:rPr>
                <w:rFonts w:ascii="Times New Roman" w:hAnsi="Times New Roman" w:cs="Times New Roman"/>
              </w:rPr>
              <w:t xml:space="preserve"> </w:t>
            </w:r>
            <w:r w:rsidRPr="00E3018F">
              <w:rPr>
                <w:rFonts w:ascii="Times New Roman" w:hAnsi="Times New Roman" w:cs="Times New Roman"/>
              </w:rPr>
              <w:t>It is widely used in the diagnosis and review of cancer, cardiovascular and cerebral diseases, and high-end physical examination.</w:t>
            </w:r>
            <w:r w:rsidR="009F2A87">
              <w:rPr>
                <w:rFonts w:ascii="Times New Roman" w:hAnsi="Times New Roman" w:cs="Times New Roman"/>
              </w:rPr>
              <w:t xml:space="preserve"> </w:t>
            </w:r>
            <w:r w:rsidRPr="00E3018F">
              <w:rPr>
                <w:rFonts w:ascii="Times New Roman" w:hAnsi="Times New Roman" w:cs="Times New Roman"/>
              </w:rPr>
              <w:t>It is also currently the world's most technologically advanced, most accurate diagnostic and medical equipment with the most comfortable experience.</w:t>
            </w:r>
            <w:r w:rsidR="00A56D32">
              <w:rPr>
                <w:rFonts w:ascii="Times New Roman" w:hAnsi="Times New Roman" w:cs="Times New Roman"/>
              </w:rPr>
              <w:t xml:space="preserve"> </w:t>
            </w:r>
            <w:r w:rsidRPr="00E3018F">
              <w:rPr>
                <w:rFonts w:ascii="Times New Roman" w:hAnsi="Times New Roman" w:cs="Times New Roman"/>
              </w:rPr>
              <w:t>PET/CT imaging is of high value in the locating of tumor metastasis, disease staging, follow-up of the treatment effects, and making development of treatment plans.</w:t>
            </w:r>
            <w:r w:rsidR="00A56D32">
              <w:rPr>
                <w:rFonts w:ascii="Times New Roman" w:hAnsi="Times New Roman" w:cs="Times New Roman"/>
              </w:rPr>
              <w:t xml:space="preserve"> </w:t>
            </w:r>
            <w:r w:rsidRPr="00E3018F">
              <w:rPr>
                <w:rFonts w:ascii="Times New Roman" w:hAnsi="Times New Roman" w:cs="Times New Roman"/>
              </w:rPr>
              <w:t>It also presents unique advantages in the early diagnostic and treatment options of cancer and other diseases.</w:t>
            </w:r>
            <w:r w:rsidR="00A56D32">
              <w:rPr>
                <w:rFonts w:ascii="Times New Roman" w:hAnsi="Times New Roman" w:cs="Times New Roman"/>
              </w:rPr>
              <w:t xml:space="preserve"> </w:t>
            </w:r>
            <w:r w:rsidRPr="00E3018F">
              <w:rPr>
                <w:rFonts w:ascii="Times New Roman" w:hAnsi="Times New Roman" w:cs="Times New Roman"/>
              </w:rPr>
              <w:t>It can help clinicians to determine the need for surgery.</w:t>
            </w:r>
            <w:r w:rsidR="00A56D32">
              <w:rPr>
                <w:rFonts w:ascii="Times New Roman" w:hAnsi="Times New Roman" w:cs="Times New Roman"/>
              </w:rPr>
              <w:t xml:space="preserve"> </w:t>
            </w:r>
            <w:r w:rsidRPr="00E3018F">
              <w:rPr>
                <w:rFonts w:ascii="Times New Roman" w:hAnsi="Times New Roman" w:cs="Times New Roman"/>
              </w:rPr>
              <w:t xml:space="preserve">Many countries have categorized PET/CT as a measure of high-end physical examination </w:t>
            </w:r>
            <w:r w:rsidRPr="00C163B0">
              <w:rPr>
                <w:rFonts w:ascii="Times New Roman" w:hAnsi="Times New Roman" w:cs="Times New Roman"/>
                <w:u w:color="FA5050"/>
              </w:rPr>
              <w:t xml:space="preserve">and of </w:t>
            </w:r>
            <w:r w:rsidRPr="00E3018F">
              <w:rPr>
                <w:rFonts w:ascii="Times New Roman" w:hAnsi="Times New Roman" w:cs="Times New Roman"/>
              </w:rPr>
              <w:t>the screening for cancer and other diseases in high-risk groups, so as to achieve the purpose of early detection, early diagnosis and early treatment.</w:t>
            </w:r>
          </w:p>
          <w:p w:rsidR="00E3018F" w:rsidRPr="00E3018F" w:rsidRDefault="00E3018F" w:rsidP="00E3018F">
            <w:pPr>
              <w:rPr>
                <w:rFonts w:ascii="Times New Roman" w:hAnsi="Times New Roman" w:cs="Times New Roman"/>
              </w:rPr>
            </w:pPr>
            <w:r w:rsidRPr="00E3018F">
              <w:rPr>
                <w:rFonts w:ascii="Times New Roman" w:hAnsi="Times New Roman" w:cs="Times New Roman"/>
              </w:rPr>
              <w:t>Notes before your PET/CT imaging:</w:t>
            </w:r>
          </w:p>
          <w:p w:rsidR="00E3018F" w:rsidRPr="009C6CB1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C6CB1">
              <w:rPr>
                <w:rFonts w:ascii="Times New Roman" w:hAnsi="Times New Roman" w:cs="Times New Roman"/>
              </w:rPr>
              <w:t>Before the imaging, fasting for more than 6 hours.</w:t>
            </w:r>
            <w:r w:rsidR="009C6CB1" w:rsidRPr="009C6CB1">
              <w:rPr>
                <w:rFonts w:ascii="Times New Roman" w:hAnsi="Times New Roman" w:cs="Times New Roman"/>
              </w:rPr>
              <w:t xml:space="preserve"> </w:t>
            </w:r>
            <w:r w:rsidRPr="009C6CB1">
              <w:rPr>
                <w:rFonts w:ascii="Times New Roman" w:hAnsi="Times New Roman" w:cs="Times New Roman"/>
              </w:rPr>
              <w:t>Fasting plasma glucose should be measured in the ward for hospitalized patients.</w:t>
            </w:r>
          </w:p>
          <w:p w:rsidR="00E3018F" w:rsidRPr="00977A07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77A07">
              <w:rPr>
                <w:rFonts w:ascii="Times New Roman" w:hAnsi="Times New Roman" w:cs="Times New Roman"/>
              </w:rPr>
              <w:t>Patients with diabetes should consult your endocrinologists and control blood sugar in the normal range 2-3 days before the examination, so as to ensure the best effect.</w:t>
            </w:r>
          </w:p>
          <w:p w:rsidR="00E3018F" w:rsidRPr="00977A07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77A07">
              <w:rPr>
                <w:rFonts w:ascii="Times New Roman" w:hAnsi="Times New Roman" w:cs="Times New Roman"/>
              </w:rPr>
              <w:t>Before the imaging, your examination doctor will learn related information of you, so please bring your recent imaging results (CT, MRI, etc) for the reference of the doctor.</w:t>
            </w:r>
          </w:p>
          <w:p w:rsidR="00E3018F" w:rsidRPr="001851FB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1851FB">
              <w:rPr>
                <w:rFonts w:ascii="Times New Roman" w:hAnsi="Times New Roman" w:cs="Times New Roman"/>
              </w:rPr>
              <w:t>This imaging requires the injection of trace radioactive elements, which will not cause harm to your body.</w:t>
            </w:r>
            <w:r w:rsidR="001851FB" w:rsidRPr="001851FB">
              <w:rPr>
                <w:rFonts w:ascii="Times New Roman" w:hAnsi="Times New Roman" w:cs="Times New Roman"/>
              </w:rPr>
              <w:t xml:space="preserve"> </w:t>
            </w:r>
            <w:r w:rsidRPr="001851FB">
              <w:rPr>
                <w:rFonts w:ascii="Times New Roman" w:hAnsi="Times New Roman" w:cs="Times New Roman"/>
              </w:rPr>
              <w:t>After the injection, please keep the body relaxed, lay for an hour or so.</w:t>
            </w:r>
            <w:r w:rsidR="009C6CB1" w:rsidRPr="001851FB">
              <w:rPr>
                <w:rFonts w:ascii="Times New Roman" w:hAnsi="Times New Roman" w:cs="Times New Roman"/>
              </w:rPr>
              <w:t xml:space="preserve"> </w:t>
            </w:r>
            <w:r w:rsidRPr="001851FB">
              <w:rPr>
                <w:rFonts w:ascii="Times New Roman" w:hAnsi="Times New Roman" w:cs="Times New Roman"/>
              </w:rPr>
              <w:t>Minimize your activities and talking</w:t>
            </w:r>
            <w:del w:id="117" w:author="J REN" w:date="2016-11-11T20:48:00Z">
              <w:r w:rsidRPr="001851FB" w:rsidDel="00927811">
                <w:rPr>
                  <w:rFonts w:ascii="Times New Roman" w:hAnsi="Times New Roman" w:cs="Times New Roman"/>
                </w:rPr>
                <w:delText>.</w:delText>
              </w:r>
              <w:r w:rsidR="009C6CB1" w:rsidRPr="001851FB" w:rsidDel="00927811">
                <w:rPr>
                  <w:rFonts w:ascii="Times New Roman" w:hAnsi="Times New Roman" w:cs="Times New Roman"/>
                </w:rPr>
                <w:delText xml:space="preserve"> </w:delText>
              </w:r>
              <w:r w:rsidRPr="001851FB" w:rsidDel="00927811">
                <w:rPr>
                  <w:rFonts w:ascii="Times New Roman" w:hAnsi="Times New Roman" w:cs="Times New Roman"/>
                </w:rPr>
                <w:delText>So</w:delText>
              </w:r>
            </w:del>
            <w:ins w:id="118" w:author="J REN" w:date="2016-11-11T20:48:00Z">
              <w:r w:rsidR="00927811">
                <w:rPr>
                  <w:rFonts w:ascii="Times New Roman" w:hAnsi="Times New Roman" w:cs="Times New Roman"/>
                </w:rPr>
                <w:t>, so</w:t>
              </w:r>
            </w:ins>
            <w:r w:rsidRPr="001851FB">
              <w:rPr>
                <w:rFonts w:ascii="Times New Roman" w:hAnsi="Times New Roman" w:cs="Times New Roman"/>
              </w:rPr>
              <w:t xml:space="preserve"> as to make sure the result is accurate and reliable.</w:t>
            </w:r>
          </w:p>
          <w:p w:rsidR="00E3018F" w:rsidRPr="00977A07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77A07">
              <w:rPr>
                <w:rFonts w:ascii="Times New Roman" w:hAnsi="Times New Roman" w:cs="Times New Roman"/>
              </w:rPr>
              <w:t xml:space="preserve">After the injection of radioactive agents, you need to drink some pure water, to facilitate </w:t>
            </w:r>
            <w:r w:rsidRPr="00C163B0">
              <w:rPr>
                <w:rFonts w:ascii="Times New Roman" w:hAnsi="Times New Roman" w:cs="Times New Roman"/>
                <w:u w:color="FA5050"/>
              </w:rPr>
              <w:t>the urination</w:t>
            </w:r>
            <w:r w:rsidRPr="00977A07">
              <w:rPr>
                <w:rFonts w:ascii="Times New Roman" w:hAnsi="Times New Roman" w:cs="Times New Roman"/>
              </w:rPr>
              <w:t xml:space="preserve"> with unabsorbed drug as soon as possible.</w:t>
            </w:r>
          </w:p>
          <w:p w:rsidR="00E3018F" w:rsidRPr="009C6CB1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C6CB1">
              <w:rPr>
                <w:rFonts w:ascii="Times New Roman" w:hAnsi="Times New Roman" w:cs="Times New Roman"/>
              </w:rPr>
              <w:t>Before the imaging, the staff will guide you to the PET/CT room, and guide you to do the PET/CT examination.</w:t>
            </w:r>
            <w:r w:rsidR="009C6CB1" w:rsidRPr="009C6CB1">
              <w:rPr>
                <w:rFonts w:ascii="Times New Roman" w:hAnsi="Times New Roman" w:cs="Times New Roman"/>
              </w:rPr>
              <w:t xml:space="preserve"> </w:t>
            </w:r>
            <w:r w:rsidRPr="009C6CB1">
              <w:rPr>
                <w:rFonts w:ascii="Times New Roman" w:hAnsi="Times New Roman" w:cs="Times New Roman"/>
              </w:rPr>
              <w:t>Lay in bed.</w:t>
            </w:r>
            <w:r w:rsidR="009C6CB1" w:rsidRPr="009C6CB1">
              <w:rPr>
                <w:rFonts w:ascii="Times New Roman" w:hAnsi="Times New Roman" w:cs="Times New Roman"/>
              </w:rPr>
              <w:t xml:space="preserve"> </w:t>
            </w:r>
            <w:r w:rsidRPr="009C6CB1">
              <w:rPr>
                <w:rFonts w:ascii="Times New Roman" w:hAnsi="Times New Roman" w:cs="Times New Roman"/>
              </w:rPr>
              <w:t>During the scanning, the staff will pay full attention to your examination.</w:t>
            </w:r>
            <w:r w:rsidR="009C6CB1" w:rsidRPr="009C6CB1">
              <w:rPr>
                <w:rFonts w:ascii="Times New Roman" w:hAnsi="Times New Roman" w:cs="Times New Roman"/>
              </w:rPr>
              <w:t xml:space="preserve"> </w:t>
            </w:r>
            <w:r w:rsidRPr="009C6CB1">
              <w:rPr>
                <w:rFonts w:ascii="Times New Roman" w:hAnsi="Times New Roman" w:cs="Times New Roman"/>
              </w:rPr>
              <w:t>If any discomfort, please feel free to talk with the staff.</w:t>
            </w:r>
          </w:p>
          <w:p w:rsidR="00E3018F" w:rsidRPr="00977A07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77A07">
              <w:rPr>
                <w:rFonts w:ascii="Times New Roman" w:hAnsi="Times New Roman" w:cs="Times New Roman"/>
              </w:rPr>
              <w:t xml:space="preserve">The duration of </w:t>
            </w:r>
            <w:r w:rsidRPr="00C163B0">
              <w:rPr>
                <w:rFonts w:ascii="Times New Roman" w:hAnsi="Times New Roman" w:cs="Times New Roman"/>
                <w:u w:color="FA5050"/>
              </w:rPr>
              <w:t>the imaging</w:t>
            </w:r>
            <w:r w:rsidRPr="00977A07">
              <w:rPr>
                <w:rFonts w:ascii="Times New Roman" w:hAnsi="Times New Roman" w:cs="Times New Roman"/>
              </w:rPr>
              <w:t xml:space="preserve"> depends on your item, usually 20 minutes.</w:t>
            </w:r>
          </w:p>
          <w:p w:rsidR="00E3018F" w:rsidRPr="00977A07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77A07">
              <w:rPr>
                <w:rFonts w:ascii="Times New Roman" w:hAnsi="Times New Roman" w:cs="Times New Roman"/>
              </w:rPr>
              <w:t>Please prepare some food for yourself, for the replenishing of your body.</w:t>
            </w:r>
          </w:p>
          <w:p w:rsidR="006A27AB" w:rsidRDefault="00E3018F" w:rsidP="009C6CB1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C6CB1">
              <w:rPr>
                <w:rFonts w:ascii="Times New Roman" w:hAnsi="Times New Roman" w:cs="Times New Roman"/>
              </w:rPr>
              <w:t>On the day of the examination, please wear comfortable clothes, with no metal component of your underwear.</w:t>
            </w:r>
            <w:r w:rsidR="009C6CB1">
              <w:rPr>
                <w:rFonts w:ascii="Times New Roman" w:hAnsi="Times New Roman" w:cs="Times New Roman"/>
              </w:rPr>
              <w:t xml:space="preserve"> </w:t>
            </w:r>
            <w:r w:rsidRPr="009C6CB1">
              <w:rPr>
                <w:rFonts w:ascii="Times New Roman" w:hAnsi="Times New Roman" w:cs="Times New Roman"/>
              </w:rPr>
              <w:t xml:space="preserve">Please do not wear any </w:t>
            </w:r>
            <w:r w:rsidR="00EE5AB7" w:rsidRPr="009C6CB1">
              <w:rPr>
                <w:rFonts w:ascii="Times New Roman" w:hAnsi="Times New Roman" w:cs="Times New Roman"/>
              </w:rPr>
              <w:t>jewellery</w:t>
            </w:r>
            <w:r w:rsidRPr="009C6CB1">
              <w:rPr>
                <w:rFonts w:ascii="Times New Roman" w:hAnsi="Times New Roman" w:cs="Times New Roman"/>
              </w:rPr>
              <w:t>.</w:t>
            </w:r>
            <w:r w:rsidR="009C6CB1">
              <w:rPr>
                <w:rFonts w:ascii="Times New Roman" w:hAnsi="Times New Roman" w:cs="Times New Roman"/>
              </w:rPr>
              <w:t xml:space="preserve"> </w:t>
            </w:r>
            <w:r w:rsidRPr="00977A07">
              <w:rPr>
                <w:rFonts w:ascii="Times New Roman" w:hAnsi="Times New Roman" w:cs="Times New Roman"/>
              </w:rPr>
              <w:t>For female patients, do not wear a dress or a skirt.</w:t>
            </w:r>
          </w:p>
          <w:p w:rsidR="00BC64EA" w:rsidRPr="00977A07" w:rsidRDefault="00BC64EA" w:rsidP="00F0195B">
            <w:pPr>
              <w:pStyle w:val="ListParagraph"/>
              <w:ind w:left="420" w:firstLineChars="0" w:firstLine="0"/>
              <w:rPr>
                <w:rFonts w:ascii="Times New Roman" w:hAnsi="Times New Roman" w:cs="Times New Roman"/>
              </w:rPr>
            </w:pPr>
          </w:p>
        </w:tc>
      </w:tr>
    </w:tbl>
    <w:p w:rsidR="00120C26" w:rsidRPr="00B91186" w:rsidRDefault="00120C26">
      <w:pPr>
        <w:rPr>
          <w:rFonts w:ascii="Times New Roman" w:hAnsi="Times New Roman" w:cs="Times New Roman"/>
        </w:rPr>
      </w:pPr>
    </w:p>
    <w:sectPr w:rsidR="00120C26" w:rsidRPr="00B91186" w:rsidSect="00044EF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2346F" w:rsidRDefault="0002346F" w:rsidP="00331A0B">
      <w:r>
        <w:separator/>
      </w:r>
    </w:p>
  </w:endnote>
  <w:endnote w:type="continuationSeparator" w:id="0">
    <w:p w:rsidR="0002346F" w:rsidRDefault="0002346F" w:rsidP="00331A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2346F" w:rsidRDefault="0002346F" w:rsidP="00331A0B">
      <w:r>
        <w:separator/>
      </w:r>
    </w:p>
  </w:footnote>
  <w:footnote w:type="continuationSeparator" w:id="0">
    <w:p w:rsidR="0002346F" w:rsidRDefault="0002346F" w:rsidP="00331A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9132B1"/>
    <w:multiLevelType w:val="hybridMultilevel"/>
    <w:tmpl w:val="7D76A4F6"/>
    <w:lvl w:ilvl="0" w:tplc="EE2CD3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A0C1432"/>
    <w:multiLevelType w:val="hybridMultilevel"/>
    <w:tmpl w:val="3E78F992"/>
    <w:lvl w:ilvl="0" w:tplc="ADEEED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7676F88"/>
    <w:multiLevelType w:val="hybridMultilevel"/>
    <w:tmpl w:val="1E78402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D917EF0"/>
    <w:multiLevelType w:val="hybridMultilevel"/>
    <w:tmpl w:val="441084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87B51AA"/>
    <w:multiLevelType w:val="hybridMultilevel"/>
    <w:tmpl w:val="B1F0CC36"/>
    <w:lvl w:ilvl="0" w:tplc="D57477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J REN">
    <w15:presenceInfo w15:providerId="Windows Live" w15:userId="ff6bb6df5f806db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hideGrammaticalErrors/>
  <w:trackRevision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36CF"/>
    <w:rsid w:val="0001532D"/>
    <w:rsid w:val="0002346F"/>
    <w:rsid w:val="00034DE4"/>
    <w:rsid w:val="00044EF9"/>
    <w:rsid w:val="0006516F"/>
    <w:rsid w:val="00081A99"/>
    <w:rsid w:val="000914DB"/>
    <w:rsid w:val="00092D35"/>
    <w:rsid w:val="00096FB5"/>
    <w:rsid w:val="000B2C88"/>
    <w:rsid w:val="000B4D94"/>
    <w:rsid w:val="000D2C99"/>
    <w:rsid w:val="000D70F0"/>
    <w:rsid w:val="000D70FA"/>
    <w:rsid w:val="000E52A5"/>
    <w:rsid w:val="000F1AF8"/>
    <w:rsid w:val="000F26A0"/>
    <w:rsid w:val="000F483C"/>
    <w:rsid w:val="000F7AA5"/>
    <w:rsid w:val="00120C26"/>
    <w:rsid w:val="001213D6"/>
    <w:rsid w:val="00121AC7"/>
    <w:rsid w:val="0013158E"/>
    <w:rsid w:val="001646EE"/>
    <w:rsid w:val="00166095"/>
    <w:rsid w:val="001721F2"/>
    <w:rsid w:val="001851FB"/>
    <w:rsid w:val="0018770B"/>
    <w:rsid w:val="00192E00"/>
    <w:rsid w:val="00196BF2"/>
    <w:rsid w:val="00197295"/>
    <w:rsid w:val="001A402F"/>
    <w:rsid w:val="001C0537"/>
    <w:rsid w:val="001C23F1"/>
    <w:rsid w:val="001C2532"/>
    <w:rsid w:val="001C4970"/>
    <w:rsid w:val="001C50EA"/>
    <w:rsid w:val="001E0B2F"/>
    <w:rsid w:val="001E237F"/>
    <w:rsid w:val="002137B0"/>
    <w:rsid w:val="0022410C"/>
    <w:rsid w:val="00224435"/>
    <w:rsid w:val="002427BF"/>
    <w:rsid w:val="0028320A"/>
    <w:rsid w:val="00285597"/>
    <w:rsid w:val="00290A22"/>
    <w:rsid w:val="002910C5"/>
    <w:rsid w:val="002916AF"/>
    <w:rsid w:val="002966DF"/>
    <w:rsid w:val="002A3DEF"/>
    <w:rsid w:val="002A4355"/>
    <w:rsid w:val="002A65A3"/>
    <w:rsid w:val="002A7D0F"/>
    <w:rsid w:val="002B1D75"/>
    <w:rsid w:val="002C1E6C"/>
    <w:rsid w:val="002C55C7"/>
    <w:rsid w:val="002D5DD7"/>
    <w:rsid w:val="002E1464"/>
    <w:rsid w:val="002E4CA2"/>
    <w:rsid w:val="002E582D"/>
    <w:rsid w:val="002F4746"/>
    <w:rsid w:val="0030518C"/>
    <w:rsid w:val="003255CC"/>
    <w:rsid w:val="00331A0B"/>
    <w:rsid w:val="00333D27"/>
    <w:rsid w:val="0035012D"/>
    <w:rsid w:val="0035107A"/>
    <w:rsid w:val="00354B61"/>
    <w:rsid w:val="003670E3"/>
    <w:rsid w:val="00374E27"/>
    <w:rsid w:val="003800EB"/>
    <w:rsid w:val="00386F31"/>
    <w:rsid w:val="0039313E"/>
    <w:rsid w:val="00393BCB"/>
    <w:rsid w:val="003A5146"/>
    <w:rsid w:val="003B343C"/>
    <w:rsid w:val="003B3F7B"/>
    <w:rsid w:val="003C15E3"/>
    <w:rsid w:val="003C5230"/>
    <w:rsid w:val="003C573E"/>
    <w:rsid w:val="003D0A94"/>
    <w:rsid w:val="003E4161"/>
    <w:rsid w:val="003E5439"/>
    <w:rsid w:val="003E6839"/>
    <w:rsid w:val="004066E3"/>
    <w:rsid w:val="00414E53"/>
    <w:rsid w:val="0045486C"/>
    <w:rsid w:val="00464218"/>
    <w:rsid w:val="00482274"/>
    <w:rsid w:val="00486157"/>
    <w:rsid w:val="0049154E"/>
    <w:rsid w:val="00494EC1"/>
    <w:rsid w:val="00495DAC"/>
    <w:rsid w:val="004A001B"/>
    <w:rsid w:val="004D1697"/>
    <w:rsid w:val="004D20BC"/>
    <w:rsid w:val="004D4AC4"/>
    <w:rsid w:val="004E20B5"/>
    <w:rsid w:val="004E3428"/>
    <w:rsid w:val="00506368"/>
    <w:rsid w:val="0052690A"/>
    <w:rsid w:val="00527CCB"/>
    <w:rsid w:val="00527EB0"/>
    <w:rsid w:val="00547DA9"/>
    <w:rsid w:val="005647A2"/>
    <w:rsid w:val="00570938"/>
    <w:rsid w:val="00572A6C"/>
    <w:rsid w:val="00572CD6"/>
    <w:rsid w:val="00573C6F"/>
    <w:rsid w:val="005B0CDB"/>
    <w:rsid w:val="005B25F4"/>
    <w:rsid w:val="005B2660"/>
    <w:rsid w:val="005E3EA8"/>
    <w:rsid w:val="005E6B4D"/>
    <w:rsid w:val="005F1EC3"/>
    <w:rsid w:val="006031BD"/>
    <w:rsid w:val="006170E8"/>
    <w:rsid w:val="00622B3F"/>
    <w:rsid w:val="00625060"/>
    <w:rsid w:val="006561F0"/>
    <w:rsid w:val="00666FC0"/>
    <w:rsid w:val="00676341"/>
    <w:rsid w:val="00695FCC"/>
    <w:rsid w:val="006A27AB"/>
    <w:rsid w:val="006B49C8"/>
    <w:rsid w:val="006C47D6"/>
    <w:rsid w:val="006D16F1"/>
    <w:rsid w:val="006D2CB7"/>
    <w:rsid w:val="006E3712"/>
    <w:rsid w:val="006E630E"/>
    <w:rsid w:val="0070686F"/>
    <w:rsid w:val="00725EE9"/>
    <w:rsid w:val="00734F82"/>
    <w:rsid w:val="00744C29"/>
    <w:rsid w:val="007521F5"/>
    <w:rsid w:val="0075536B"/>
    <w:rsid w:val="007715BD"/>
    <w:rsid w:val="00772800"/>
    <w:rsid w:val="00773188"/>
    <w:rsid w:val="0077386C"/>
    <w:rsid w:val="007749AD"/>
    <w:rsid w:val="00785CC1"/>
    <w:rsid w:val="007A0A3F"/>
    <w:rsid w:val="007A5493"/>
    <w:rsid w:val="007A571B"/>
    <w:rsid w:val="007C009A"/>
    <w:rsid w:val="007C328A"/>
    <w:rsid w:val="007D49F8"/>
    <w:rsid w:val="007F2871"/>
    <w:rsid w:val="007F6636"/>
    <w:rsid w:val="00800DC7"/>
    <w:rsid w:val="00801BC0"/>
    <w:rsid w:val="00805774"/>
    <w:rsid w:val="00810BB3"/>
    <w:rsid w:val="008125D3"/>
    <w:rsid w:val="00815A7E"/>
    <w:rsid w:val="00824288"/>
    <w:rsid w:val="00836713"/>
    <w:rsid w:val="00844180"/>
    <w:rsid w:val="00850CF1"/>
    <w:rsid w:val="008674B6"/>
    <w:rsid w:val="00891694"/>
    <w:rsid w:val="00896A9F"/>
    <w:rsid w:val="008B46B1"/>
    <w:rsid w:val="008C74B3"/>
    <w:rsid w:val="008D232B"/>
    <w:rsid w:val="008D23FA"/>
    <w:rsid w:val="008D4C0D"/>
    <w:rsid w:val="009053BF"/>
    <w:rsid w:val="0090631E"/>
    <w:rsid w:val="00925451"/>
    <w:rsid w:val="00927811"/>
    <w:rsid w:val="00944DB5"/>
    <w:rsid w:val="00954FB9"/>
    <w:rsid w:val="0095514F"/>
    <w:rsid w:val="009576D8"/>
    <w:rsid w:val="00973CE1"/>
    <w:rsid w:val="009750AA"/>
    <w:rsid w:val="00977A07"/>
    <w:rsid w:val="00992184"/>
    <w:rsid w:val="00996EA6"/>
    <w:rsid w:val="009C62A2"/>
    <w:rsid w:val="009C6CB1"/>
    <w:rsid w:val="009D1581"/>
    <w:rsid w:val="009D3BA9"/>
    <w:rsid w:val="009F2A87"/>
    <w:rsid w:val="009F2D35"/>
    <w:rsid w:val="009F7C31"/>
    <w:rsid w:val="00A022C3"/>
    <w:rsid w:val="00A104CB"/>
    <w:rsid w:val="00A32612"/>
    <w:rsid w:val="00A56D32"/>
    <w:rsid w:val="00A634D6"/>
    <w:rsid w:val="00A80695"/>
    <w:rsid w:val="00A8632F"/>
    <w:rsid w:val="00A94C4F"/>
    <w:rsid w:val="00AD4FDF"/>
    <w:rsid w:val="00AE4F5D"/>
    <w:rsid w:val="00AF0788"/>
    <w:rsid w:val="00AF5F26"/>
    <w:rsid w:val="00B13453"/>
    <w:rsid w:val="00B14FCD"/>
    <w:rsid w:val="00B229DF"/>
    <w:rsid w:val="00B333EC"/>
    <w:rsid w:val="00B335F0"/>
    <w:rsid w:val="00B33B97"/>
    <w:rsid w:val="00B55715"/>
    <w:rsid w:val="00B72B6B"/>
    <w:rsid w:val="00B8171D"/>
    <w:rsid w:val="00B82E2B"/>
    <w:rsid w:val="00B84F5B"/>
    <w:rsid w:val="00B91186"/>
    <w:rsid w:val="00B93AD3"/>
    <w:rsid w:val="00B946FB"/>
    <w:rsid w:val="00B955CD"/>
    <w:rsid w:val="00BC3C88"/>
    <w:rsid w:val="00BC5877"/>
    <w:rsid w:val="00BC64EA"/>
    <w:rsid w:val="00BD244F"/>
    <w:rsid w:val="00BD618C"/>
    <w:rsid w:val="00BE36CF"/>
    <w:rsid w:val="00BE3CDA"/>
    <w:rsid w:val="00C10098"/>
    <w:rsid w:val="00C163B0"/>
    <w:rsid w:val="00C269BB"/>
    <w:rsid w:val="00C31469"/>
    <w:rsid w:val="00C32F70"/>
    <w:rsid w:val="00C35158"/>
    <w:rsid w:val="00C364C0"/>
    <w:rsid w:val="00C57F3B"/>
    <w:rsid w:val="00C836D1"/>
    <w:rsid w:val="00C86CD4"/>
    <w:rsid w:val="00C96A2F"/>
    <w:rsid w:val="00C97CD5"/>
    <w:rsid w:val="00CA227C"/>
    <w:rsid w:val="00CC28F0"/>
    <w:rsid w:val="00CC50E6"/>
    <w:rsid w:val="00CD1F79"/>
    <w:rsid w:val="00CE1121"/>
    <w:rsid w:val="00CF36F3"/>
    <w:rsid w:val="00CF6217"/>
    <w:rsid w:val="00CF6C00"/>
    <w:rsid w:val="00D05F62"/>
    <w:rsid w:val="00D11A08"/>
    <w:rsid w:val="00D15EAA"/>
    <w:rsid w:val="00D230C8"/>
    <w:rsid w:val="00D27EF9"/>
    <w:rsid w:val="00D43FC7"/>
    <w:rsid w:val="00D51C10"/>
    <w:rsid w:val="00D754CB"/>
    <w:rsid w:val="00D75920"/>
    <w:rsid w:val="00D777B1"/>
    <w:rsid w:val="00D87017"/>
    <w:rsid w:val="00D92CE2"/>
    <w:rsid w:val="00DC39B7"/>
    <w:rsid w:val="00DD0922"/>
    <w:rsid w:val="00DE3F5D"/>
    <w:rsid w:val="00DF4EA7"/>
    <w:rsid w:val="00E06E26"/>
    <w:rsid w:val="00E12E34"/>
    <w:rsid w:val="00E13698"/>
    <w:rsid w:val="00E3018F"/>
    <w:rsid w:val="00E3736C"/>
    <w:rsid w:val="00E519A5"/>
    <w:rsid w:val="00E61C7B"/>
    <w:rsid w:val="00E81A52"/>
    <w:rsid w:val="00E84E0B"/>
    <w:rsid w:val="00E9055D"/>
    <w:rsid w:val="00E92A27"/>
    <w:rsid w:val="00EA0C27"/>
    <w:rsid w:val="00EA342C"/>
    <w:rsid w:val="00EC3DAF"/>
    <w:rsid w:val="00ED6369"/>
    <w:rsid w:val="00EE5AB7"/>
    <w:rsid w:val="00EF08A0"/>
    <w:rsid w:val="00EF7060"/>
    <w:rsid w:val="00F0195B"/>
    <w:rsid w:val="00F17DA7"/>
    <w:rsid w:val="00F24114"/>
    <w:rsid w:val="00F30C70"/>
    <w:rsid w:val="00F32AFD"/>
    <w:rsid w:val="00F33CCC"/>
    <w:rsid w:val="00F40E86"/>
    <w:rsid w:val="00F53AA0"/>
    <w:rsid w:val="00F65DD4"/>
    <w:rsid w:val="00F65E46"/>
    <w:rsid w:val="00F81DED"/>
    <w:rsid w:val="00F9366C"/>
    <w:rsid w:val="00FC1B18"/>
    <w:rsid w:val="00FC2321"/>
    <w:rsid w:val="00FC327F"/>
    <w:rsid w:val="00FD2B26"/>
    <w:rsid w:val="00FD2BC0"/>
    <w:rsid w:val="00FF0278"/>
    <w:rsid w:val="00FF344C"/>
    <w:rsid w:val="00FF7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GB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4114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1A0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331A0B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331A0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331A0B"/>
    <w:rPr>
      <w:sz w:val="18"/>
      <w:szCs w:val="18"/>
    </w:rPr>
  </w:style>
  <w:style w:type="table" w:styleId="TableGrid">
    <w:name w:val="Table Grid"/>
    <w:basedOn w:val="TableNormal"/>
    <w:uiPriority w:val="59"/>
    <w:unhideWhenUsed/>
    <w:rsid w:val="00331A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84E0B"/>
    <w:pPr>
      <w:ind w:firstLineChars="200" w:firstLine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82274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2274"/>
    <w:rPr>
      <w:sz w:val="18"/>
      <w:szCs w:val="18"/>
    </w:rPr>
  </w:style>
  <w:style w:type="character" w:customStyle="1" w:styleId="apple-converted-space">
    <w:name w:val="apple-converted-space"/>
    <w:basedOn w:val="DefaultParagraphFont"/>
    <w:rsid w:val="00622B3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GB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4114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1A0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331A0B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331A0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331A0B"/>
    <w:rPr>
      <w:sz w:val="18"/>
      <w:szCs w:val="18"/>
    </w:rPr>
  </w:style>
  <w:style w:type="table" w:styleId="TableGrid">
    <w:name w:val="Table Grid"/>
    <w:basedOn w:val="TableNormal"/>
    <w:uiPriority w:val="59"/>
    <w:unhideWhenUsed/>
    <w:rsid w:val="00331A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84E0B"/>
    <w:pPr>
      <w:ind w:firstLineChars="200" w:firstLine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82274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2274"/>
    <w:rPr>
      <w:sz w:val="18"/>
      <w:szCs w:val="18"/>
    </w:rPr>
  </w:style>
  <w:style w:type="character" w:customStyle="1" w:styleId="apple-converted-space">
    <w:name w:val="apple-converted-space"/>
    <w:basedOn w:val="DefaultParagraphFont"/>
    <w:rsid w:val="00622B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microsoft.com/office/2011/relationships/people" Target="peop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0D950FC-FE9A-4103-BBAC-5FA52E560C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2477</Words>
  <Characters>14121</Characters>
  <Application>Microsoft Office Word</Application>
  <DocSecurity>0</DocSecurity>
  <Lines>117</Lines>
  <Paragraphs>33</Paragraphs>
  <ScaleCrop>false</ScaleCrop>
  <Company>IGT</Company>
  <LinksUpToDate>false</LinksUpToDate>
  <CharactersWithSpaces>16565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Fan.Chou</dc:creator>
  <cp:lastModifiedBy>Fan.Chou</cp:lastModifiedBy>
  <cp:revision>2</cp:revision>
  <dcterms:created xsi:type="dcterms:W3CDTF">2016-11-11T13:47:00Z</dcterms:created>
  <dcterms:modified xsi:type="dcterms:W3CDTF">2016-11-11T13:47:00Z</dcterms:modified>
</cp:coreProperties>
</file>